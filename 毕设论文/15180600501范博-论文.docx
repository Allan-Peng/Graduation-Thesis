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56136" w14:textId="77777777" w:rsidR="00160F45" w:rsidRPr="006D489C" w:rsidRDefault="006D5A71" w:rsidP="001053C6">
      <w:pPr>
        <w:spacing w:after="100" w:afterAutospacing="1"/>
        <w:jc w:val="center"/>
        <w:rPr>
          <w:rFonts w:ascii="黑体" w:eastAsia="黑体" w:hAnsi="黑体"/>
          <w:b/>
          <w:color w:val="000000"/>
          <w:sz w:val="48"/>
          <w:szCs w:val="48"/>
        </w:rPr>
      </w:pPr>
      <w:r w:rsidRPr="006D5A71">
        <w:rPr>
          <w:rFonts w:ascii="黑体" w:eastAsia="黑体" w:hAnsi="黑体" w:hint="eastAsia"/>
          <w:color w:val="000000"/>
          <w:sz w:val="48"/>
          <w:szCs w:val="48"/>
        </w:rPr>
        <w:t>大连东软信息学院</w:t>
      </w:r>
    </w:p>
    <w:p w14:paraId="4E9F36B3" w14:textId="77777777" w:rsidR="00160F45" w:rsidRPr="006D489C" w:rsidRDefault="00160F45" w:rsidP="00160F45">
      <w:pPr>
        <w:jc w:val="center"/>
        <w:rPr>
          <w:rFonts w:ascii="黑体" w:eastAsia="黑体" w:hAnsi="黑体"/>
          <w:b/>
          <w:sz w:val="52"/>
          <w:szCs w:val="52"/>
        </w:rPr>
      </w:pPr>
      <w:r w:rsidRPr="006D489C">
        <w:rPr>
          <w:rFonts w:ascii="黑体" w:eastAsia="黑体" w:hAnsi="黑体" w:hint="eastAsia"/>
          <w:b/>
          <w:sz w:val="52"/>
          <w:szCs w:val="52"/>
        </w:rPr>
        <w:t>毕业设计（论文）</w:t>
      </w:r>
    </w:p>
    <w:p w14:paraId="4D0241F3" w14:textId="77777777" w:rsidR="005B34E0" w:rsidRDefault="005B34E0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6AA8E7B5" w14:textId="77777777" w:rsidR="005B34E0" w:rsidRDefault="001E1B97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  <w:r>
        <w:rPr>
          <w:b/>
          <w:bCs/>
          <w:noProof/>
          <w:color w:val="00008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1513445" wp14:editId="734EFE6D">
                <wp:simplePos x="0" y="0"/>
                <wp:positionH relativeFrom="column">
                  <wp:posOffset>67310</wp:posOffset>
                </wp:positionH>
                <wp:positionV relativeFrom="paragraph">
                  <wp:posOffset>321945</wp:posOffset>
                </wp:positionV>
                <wp:extent cx="5666740" cy="2072005"/>
                <wp:effectExtent l="0" t="0" r="0" b="0"/>
                <wp:wrapNone/>
                <wp:docPr id="33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6740" cy="2072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A196F3" w14:textId="79332E2E" w:rsidR="00791858" w:rsidRPr="005434D8" w:rsidRDefault="00791858" w:rsidP="00C46118">
                            <w:pPr>
                              <w:adjustRightInd w:val="0"/>
                              <w:snapToGrid w:val="0"/>
                              <w:spacing w:line="360" w:lineRule="auto"/>
                              <w:jc w:val="center"/>
                              <w:rPr>
                                <w:rFonts w:eastAsia="黑体"/>
                                <w:b/>
                                <w:color w:val="0000CC"/>
                                <w:sz w:val="32"/>
                                <w:szCs w:val="32"/>
                              </w:rPr>
                            </w:pPr>
                            <w:r w:rsidRPr="00697A51">
                              <w:rPr>
                                <w:b/>
                                <w:sz w:val="32"/>
                                <w:szCs w:val="32"/>
                              </w:rPr>
                              <w:t>论文题目</w:t>
                            </w:r>
                            <w:r w:rsidRPr="00697A51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：</w:t>
                            </w:r>
                            <w:r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IT</w:t>
                            </w:r>
                            <w:r w:rsidRPr="00C35E3D">
                              <w:rPr>
                                <w:rFonts w:eastAsia="黑体" w:hint="eastAsia"/>
                                <w:b/>
                                <w:color w:val="0000CC"/>
                                <w:sz w:val="32"/>
                                <w:szCs w:val="32"/>
                              </w:rPr>
                              <w:t>技术视频分享社区的设计与实现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513445" id="Rectangle 376" o:spid="_x0000_s1026" style="position:absolute;left:0;text-align:left;margin-left:5.3pt;margin-top:25.35pt;width:446.2pt;height:163.1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" filled="f" stroked="f">
                <v:path arrowok="t"/>
                <v:textbox>
                  <w:txbxContent>
                    <w:p w14:paraId="37A196F3" w14:textId="79332E2E" w:rsidR="00791858" w:rsidRPr="005434D8" w:rsidRDefault="00791858" w:rsidP="00C46118">
                      <w:pPr>
                        <w:adjustRightInd w:val="0"/>
                        <w:snapToGrid w:val="0"/>
                        <w:spacing w:line="360" w:lineRule="auto"/>
                        <w:jc w:val="center"/>
                        <w:rPr>
                          <w:rFonts w:eastAsia="黑体"/>
                          <w:b/>
                          <w:color w:val="0000CC"/>
                          <w:sz w:val="32"/>
                          <w:szCs w:val="32"/>
                        </w:rPr>
                      </w:pPr>
                      <w:r w:rsidRPr="00697A51">
                        <w:rPr>
                          <w:b/>
                          <w:sz w:val="32"/>
                          <w:szCs w:val="32"/>
                        </w:rPr>
                        <w:t>论文题目</w:t>
                      </w:r>
                      <w:r w:rsidRPr="00697A51">
                        <w:rPr>
                          <w:rFonts w:hint="eastAsia"/>
                          <w:sz w:val="32"/>
                          <w:szCs w:val="32"/>
                        </w:rPr>
                        <w:t>：</w:t>
                      </w:r>
                      <w:r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IT</w:t>
                      </w:r>
                      <w:r w:rsidRPr="00C35E3D">
                        <w:rPr>
                          <w:rFonts w:eastAsia="黑体" w:hint="eastAsia"/>
                          <w:b/>
                          <w:color w:val="0000CC"/>
                          <w:sz w:val="32"/>
                          <w:szCs w:val="32"/>
                        </w:rPr>
                        <w:t>技术视频分享社区的设计与实现</w:t>
                      </w:r>
                    </w:p>
                  </w:txbxContent>
                </v:textbox>
              </v:rect>
            </w:pict>
          </mc:Fallback>
        </mc:AlternateContent>
      </w:r>
    </w:p>
    <w:p w14:paraId="6CCE0230" w14:textId="77777777" w:rsidR="007A25CD" w:rsidRDefault="007A25CD" w:rsidP="007A25CD">
      <w:pPr>
        <w:widowControl/>
        <w:tabs>
          <w:tab w:val="left" w:pos="377"/>
        </w:tabs>
        <w:spacing w:line="300" w:lineRule="auto"/>
        <w:jc w:val="center"/>
        <w:rPr>
          <w:rFonts w:ascii="黑体" w:eastAsia="黑体" w:hAnsi="黑体"/>
          <w:b/>
          <w:kern w:val="0"/>
          <w:sz w:val="44"/>
          <w:szCs w:val="44"/>
          <w:lang w:bidi="en-US"/>
        </w:rPr>
      </w:pPr>
    </w:p>
    <w:p w14:paraId="3636D9CF" w14:textId="77777777" w:rsidR="00C8504F" w:rsidRDefault="00C8504F">
      <w:pPr>
        <w:jc w:val="center"/>
        <w:rPr>
          <w:b/>
          <w:sz w:val="32"/>
          <w:szCs w:val="32"/>
        </w:rPr>
      </w:pPr>
    </w:p>
    <w:p w14:paraId="714EA31A" w14:textId="77777777" w:rsidR="005B34E0" w:rsidRDefault="005B34E0">
      <w:pPr>
        <w:jc w:val="center"/>
        <w:rPr>
          <w:b/>
          <w:sz w:val="32"/>
          <w:szCs w:val="32"/>
        </w:rPr>
      </w:pPr>
    </w:p>
    <w:p w14:paraId="70D41288" w14:textId="77777777" w:rsidR="005B34E0" w:rsidRDefault="005B34E0">
      <w:pPr>
        <w:jc w:val="center"/>
        <w:rPr>
          <w:b/>
          <w:sz w:val="32"/>
          <w:szCs w:val="32"/>
        </w:rPr>
      </w:pPr>
    </w:p>
    <w:p w14:paraId="12D7CF70" w14:textId="77777777" w:rsidR="005B34E0" w:rsidRDefault="005B34E0">
      <w:pPr>
        <w:jc w:val="center"/>
        <w:rPr>
          <w:b/>
          <w:sz w:val="32"/>
          <w:szCs w:val="32"/>
        </w:rPr>
      </w:pPr>
    </w:p>
    <w:p w14:paraId="7C3DC20B" w14:textId="77777777" w:rsidR="005B34E0" w:rsidRDefault="005B34E0">
      <w:pPr>
        <w:jc w:val="center"/>
        <w:rPr>
          <w:b/>
          <w:sz w:val="32"/>
          <w:szCs w:val="32"/>
        </w:rPr>
      </w:pPr>
    </w:p>
    <w:p w14:paraId="684A0F56" w14:textId="77777777" w:rsidR="005B34E0" w:rsidRPr="00921D27" w:rsidRDefault="005B34E0">
      <w:pPr>
        <w:jc w:val="center"/>
        <w:rPr>
          <w:b/>
          <w:sz w:val="32"/>
          <w:szCs w:val="32"/>
        </w:rPr>
      </w:pPr>
    </w:p>
    <w:p w14:paraId="7C3B5372" w14:textId="77777777" w:rsidR="005B34E0" w:rsidRDefault="005B34E0" w:rsidP="00C77F20">
      <w:pPr>
        <w:adjustRightInd w:val="0"/>
        <w:snapToGrid w:val="0"/>
        <w:spacing w:afterLines="100" w:after="240"/>
        <w:jc w:val="center"/>
        <w:rPr>
          <w:rFonts w:eastAsia="黑体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75"/>
        <w:gridCol w:w="5068"/>
      </w:tblGrid>
      <w:tr w:rsidR="001205AA" w:rsidRPr="00A15C2C" w14:paraId="32EE3375" w14:textId="77777777" w:rsidTr="00792184">
        <w:trPr>
          <w:jc w:val="center"/>
        </w:trPr>
        <w:tc>
          <w:tcPr>
            <w:tcW w:w="1775" w:type="dxa"/>
          </w:tcPr>
          <w:p w14:paraId="0AFD2A43" w14:textId="77777777" w:rsidR="001205AA" w:rsidRPr="00A15C2C" w:rsidRDefault="00F975D6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1205AA" w:rsidRPr="00A15C2C">
              <w:rPr>
                <w:rFonts w:hint="eastAsia"/>
                <w:b/>
                <w:sz w:val="32"/>
                <w:szCs w:val="32"/>
              </w:rPr>
              <w:t xml:space="preserve">    </w:t>
            </w:r>
            <w:r>
              <w:rPr>
                <w:rFonts w:hint="eastAsia"/>
                <w:b/>
                <w:sz w:val="32"/>
                <w:szCs w:val="32"/>
              </w:rPr>
              <w:t>院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D4B0AE8" w14:textId="1C410C0F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大连东软信息学院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   </w:t>
            </w:r>
          </w:p>
        </w:tc>
      </w:tr>
      <w:tr w:rsidR="001205AA" w:rsidRPr="00A15C2C" w14:paraId="1718C1F1" w14:textId="77777777" w:rsidTr="00792184">
        <w:trPr>
          <w:jc w:val="center"/>
        </w:trPr>
        <w:tc>
          <w:tcPr>
            <w:tcW w:w="1775" w:type="dxa"/>
          </w:tcPr>
          <w:p w14:paraId="7738ECC9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专</w:t>
            </w:r>
            <w:r w:rsidRPr="00A15C2C">
              <w:rPr>
                <w:b/>
                <w:sz w:val="32"/>
                <w:szCs w:val="32"/>
              </w:rPr>
              <w:t xml:space="preserve">    </w:t>
            </w:r>
            <w:r w:rsidRPr="00A15C2C">
              <w:rPr>
                <w:b/>
                <w:sz w:val="32"/>
                <w:szCs w:val="32"/>
              </w:rPr>
              <w:t>业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5DE0E0B1" w14:textId="041431DD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软件工程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1205AA" w:rsidRPr="00A15C2C" w14:paraId="7C98A12B" w14:textId="77777777" w:rsidTr="00792184">
        <w:trPr>
          <w:jc w:val="center"/>
        </w:trPr>
        <w:tc>
          <w:tcPr>
            <w:tcW w:w="1775" w:type="dxa"/>
          </w:tcPr>
          <w:p w14:paraId="2BD4F3A6" w14:textId="77777777" w:rsidR="001205AA" w:rsidRPr="00A15C2C" w:rsidRDefault="00FB7754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 w:rsidR="007D109D" w:rsidRPr="00A15C2C">
              <w:rPr>
                <w:b/>
                <w:sz w:val="32"/>
                <w:szCs w:val="32"/>
              </w:rPr>
              <w:t>姓名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2393EA84" w14:textId="30236F48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范博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1205AA" w:rsidRPr="00A15C2C" w14:paraId="1603EF57" w14:textId="77777777" w:rsidTr="00792184">
        <w:trPr>
          <w:jc w:val="center"/>
        </w:trPr>
        <w:tc>
          <w:tcPr>
            <w:tcW w:w="1775" w:type="dxa"/>
          </w:tcPr>
          <w:p w14:paraId="066BD8F3" w14:textId="77777777" w:rsidR="001205AA" w:rsidRPr="00A15C2C" w:rsidRDefault="00266F03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学生</w:t>
            </w:r>
            <w:r>
              <w:rPr>
                <w:rFonts w:hint="eastAsia"/>
                <w:b/>
                <w:sz w:val="32"/>
                <w:szCs w:val="32"/>
              </w:rPr>
              <w:t>学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号：</w:t>
            </w:r>
          </w:p>
        </w:tc>
        <w:tc>
          <w:tcPr>
            <w:tcW w:w="5068" w:type="dxa"/>
          </w:tcPr>
          <w:p w14:paraId="726E8C29" w14:textId="19AB9ADC" w:rsidR="001205AA" w:rsidRPr="00A15C2C" w:rsidRDefault="008F1316" w:rsidP="00792184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sz w:val="32"/>
                <w:szCs w:val="32"/>
                <w:u w:val="single"/>
              </w:rPr>
              <w:t>15180600501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  <w:tr w:rsidR="001205AA" w:rsidRPr="00A15C2C" w14:paraId="479E5CD0" w14:textId="77777777" w:rsidTr="00792184">
        <w:trPr>
          <w:jc w:val="center"/>
        </w:trPr>
        <w:tc>
          <w:tcPr>
            <w:tcW w:w="1775" w:type="dxa"/>
          </w:tcPr>
          <w:p w14:paraId="3001AC8E" w14:textId="77777777" w:rsidR="001205AA" w:rsidRPr="00A15C2C" w:rsidRDefault="001205AA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b/>
                <w:sz w:val="32"/>
                <w:szCs w:val="32"/>
              </w:rPr>
              <w:t>指导教师</w:t>
            </w:r>
            <w:r w:rsidR="007D109D" w:rsidRPr="00A15C2C">
              <w:rPr>
                <w:rFonts w:hint="eastAsia"/>
                <w:b/>
                <w:sz w:val="32"/>
                <w:szCs w:val="32"/>
              </w:rPr>
              <w:t>：</w:t>
            </w:r>
          </w:p>
        </w:tc>
        <w:tc>
          <w:tcPr>
            <w:tcW w:w="5068" w:type="dxa"/>
          </w:tcPr>
          <w:p w14:paraId="4B459628" w14:textId="1A57DB3F" w:rsidR="001205AA" w:rsidRPr="00A15C2C" w:rsidRDefault="008F1316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彭志豪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7D109D" w:rsidRPr="00A15C2C">
              <w:rPr>
                <w:rFonts w:hint="eastAsia"/>
                <w:sz w:val="32"/>
                <w:szCs w:val="32"/>
                <w:u w:val="single"/>
              </w:rPr>
              <w:t xml:space="preserve"> 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</w:t>
            </w:r>
          </w:p>
        </w:tc>
      </w:tr>
      <w:tr w:rsidR="00E1506B" w:rsidRPr="00A15C2C" w14:paraId="2FAF14E5" w14:textId="77777777" w:rsidTr="00792184">
        <w:trPr>
          <w:jc w:val="center"/>
        </w:trPr>
        <w:tc>
          <w:tcPr>
            <w:tcW w:w="1775" w:type="dxa"/>
          </w:tcPr>
          <w:p w14:paraId="215B8110" w14:textId="77777777" w:rsidR="00E1506B" w:rsidRPr="00A15C2C" w:rsidRDefault="00231745" w:rsidP="00792184">
            <w:pPr>
              <w:spacing w:line="360" w:lineRule="auto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导师</w:t>
            </w:r>
            <w:r w:rsidR="00E1506B">
              <w:rPr>
                <w:rFonts w:hint="eastAsia"/>
                <w:b/>
                <w:sz w:val="32"/>
                <w:szCs w:val="32"/>
              </w:rPr>
              <w:t>职称：</w:t>
            </w:r>
          </w:p>
        </w:tc>
        <w:tc>
          <w:tcPr>
            <w:tcW w:w="5068" w:type="dxa"/>
          </w:tcPr>
          <w:p w14:paraId="4E73130F" w14:textId="23746BD1" w:rsidR="00E1506B" w:rsidRPr="00A15C2C" w:rsidRDefault="00E1506B" w:rsidP="00B84EAA">
            <w:pPr>
              <w:spacing w:line="360" w:lineRule="auto"/>
              <w:rPr>
                <w:sz w:val="32"/>
                <w:szCs w:val="32"/>
                <w:u w:val="single"/>
              </w:rPr>
            </w:pP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</w:t>
            </w:r>
            <w:r w:rsidR="008F121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C35E3D">
              <w:rPr>
                <w:rFonts w:hint="eastAsia"/>
                <w:sz w:val="32"/>
                <w:szCs w:val="32"/>
                <w:u w:val="single"/>
              </w:rPr>
              <w:t>副教授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1713E3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B84EAA">
              <w:rPr>
                <w:rFonts w:hint="eastAsia"/>
                <w:sz w:val="32"/>
                <w:szCs w:val="32"/>
                <w:u w:val="single"/>
              </w:rPr>
              <w:t xml:space="preserve">   </w:t>
            </w:r>
            <w:r w:rsidRPr="00A15C2C">
              <w:rPr>
                <w:rFonts w:hint="eastAsia"/>
                <w:sz w:val="32"/>
                <w:szCs w:val="32"/>
                <w:u w:val="single"/>
              </w:rPr>
              <w:t xml:space="preserve">        </w:t>
            </w:r>
          </w:p>
        </w:tc>
      </w:tr>
      <w:tr w:rsidR="00E1506B" w:rsidRPr="00A15C2C" w14:paraId="3CCA34CF" w14:textId="77777777" w:rsidTr="00792184">
        <w:trPr>
          <w:jc w:val="center"/>
        </w:trPr>
        <w:tc>
          <w:tcPr>
            <w:tcW w:w="1775" w:type="dxa"/>
          </w:tcPr>
          <w:p w14:paraId="6AC164FD" w14:textId="77777777" w:rsidR="00E1506B" w:rsidRPr="00A15C2C" w:rsidRDefault="00E1506B" w:rsidP="00792184">
            <w:pPr>
              <w:spacing w:line="360" w:lineRule="auto"/>
              <w:rPr>
                <w:b/>
                <w:sz w:val="32"/>
                <w:szCs w:val="32"/>
              </w:rPr>
            </w:pPr>
            <w:r w:rsidRPr="00A15C2C">
              <w:rPr>
                <w:rFonts w:hint="eastAsia"/>
                <w:b/>
                <w:sz w:val="32"/>
                <w:szCs w:val="32"/>
              </w:rPr>
              <w:t>完成日期：</w:t>
            </w:r>
          </w:p>
        </w:tc>
        <w:tc>
          <w:tcPr>
            <w:tcW w:w="5068" w:type="dxa"/>
          </w:tcPr>
          <w:p w14:paraId="184C28E9" w14:textId="77777777" w:rsidR="00E1506B" w:rsidRPr="00A15C2C" w:rsidRDefault="001713E3" w:rsidP="005434D8">
            <w:pPr>
              <w:spacing w:line="360" w:lineRule="auto"/>
              <w:rPr>
                <w:sz w:val="32"/>
                <w:szCs w:val="32"/>
                <w:u w:val="single"/>
              </w:rPr>
            </w:pPr>
            <w:r>
              <w:rPr>
                <w:rFonts w:hint="eastAsia"/>
                <w:sz w:val="32"/>
                <w:szCs w:val="32"/>
                <w:u w:val="single"/>
              </w:rPr>
              <w:t xml:space="preserve">             </w:t>
            </w:r>
            <w:r w:rsidR="005434D8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</w:t>
            </w:r>
            <w:r w:rsidR="00D465C1">
              <w:rPr>
                <w:rFonts w:hint="eastAsia"/>
                <w:sz w:val="32"/>
                <w:szCs w:val="32"/>
                <w:u w:val="single"/>
              </w:rPr>
              <w:t xml:space="preserve"> </w:t>
            </w:r>
            <w:r w:rsidR="00E1506B" w:rsidRPr="00A15C2C">
              <w:rPr>
                <w:rFonts w:hint="eastAsia"/>
                <w:sz w:val="32"/>
                <w:szCs w:val="32"/>
                <w:u w:val="single"/>
              </w:rPr>
              <w:t xml:space="preserve">          </w:t>
            </w:r>
          </w:p>
        </w:tc>
      </w:tr>
    </w:tbl>
    <w:p w14:paraId="3458AB96" w14:textId="77777777" w:rsidR="00C8504F" w:rsidRDefault="00C8504F">
      <w:pPr>
        <w:rPr>
          <w:b/>
          <w:sz w:val="32"/>
          <w:szCs w:val="32"/>
        </w:rPr>
      </w:pPr>
    </w:p>
    <w:p w14:paraId="48BB70C9" w14:textId="77777777" w:rsidR="00050391" w:rsidRPr="00921D27" w:rsidRDefault="00050391">
      <w:pPr>
        <w:rPr>
          <w:b/>
          <w:sz w:val="32"/>
          <w:szCs w:val="32"/>
        </w:rPr>
      </w:pPr>
    </w:p>
    <w:p w14:paraId="59E299F2" w14:textId="77777777" w:rsidR="00C8504F" w:rsidRDefault="00C8504F">
      <w:pPr>
        <w:rPr>
          <w:b/>
          <w:sz w:val="32"/>
          <w:szCs w:val="32"/>
        </w:rPr>
      </w:pPr>
    </w:p>
    <w:p w14:paraId="6538CB54" w14:textId="77777777" w:rsidR="008F1316" w:rsidRDefault="008F1316">
      <w:pPr>
        <w:rPr>
          <w:b/>
          <w:sz w:val="32"/>
          <w:szCs w:val="32"/>
        </w:rPr>
      </w:pPr>
    </w:p>
    <w:p w14:paraId="4EDD3D5E" w14:textId="77777777" w:rsidR="008F1316" w:rsidRDefault="008F1316">
      <w:pPr>
        <w:rPr>
          <w:b/>
          <w:sz w:val="32"/>
          <w:szCs w:val="32"/>
        </w:rPr>
      </w:pPr>
    </w:p>
    <w:p w14:paraId="18880F8D" w14:textId="77777777" w:rsidR="001205AA" w:rsidRPr="00792B1E" w:rsidRDefault="006D5A71" w:rsidP="001205AA">
      <w:pPr>
        <w:jc w:val="center"/>
        <w:rPr>
          <w:b/>
          <w:sz w:val="32"/>
          <w:szCs w:val="32"/>
        </w:rPr>
      </w:pPr>
      <w:r w:rsidRPr="006D5A71">
        <w:rPr>
          <w:rFonts w:hint="eastAsia"/>
          <w:sz w:val="32"/>
          <w:szCs w:val="32"/>
        </w:rPr>
        <w:t>大连东软信息学院</w:t>
      </w:r>
    </w:p>
    <w:p w14:paraId="36C943E1" w14:textId="77777777" w:rsidR="00EC75CB" w:rsidRPr="00792B1E" w:rsidRDefault="005F3F4B" w:rsidP="00EC75CB">
      <w:pPr>
        <w:jc w:val="center"/>
        <w:rPr>
          <w:b/>
          <w:sz w:val="32"/>
          <w:szCs w:val="32"/>
        </w:rPr>
        <w:sectPr w:rsidR="00EC75CB" w:rsidRPr="00792B1E" w:rsidSect="00EC75CB">
          <w:type w:val="continuous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  <w:r w:rsidRPr="00792B1E">
        <w:rPr>
          <w:rFonts w:hint="eastAsia"/>
          <w:b/>
          <w:sz w:val="32"/>
          <w:szCs w:val="32"/>
        </w:rPr>
        <w:t xml:space="preserve">Dalian </w:t>
      </w:r>
      <w:proofErr w:type="spellStart"/>
      <w:r w:rsidR="001205AA" w:rsidRPr="00792B1E">
        <w:rPr>
          <w:b/>
          <w:sz w:val="32"/>
          <w:szCs w:val="32"/>
        </w:rPr>
        <w:t>Neusoft</w:t>
      </w:r>
      <w:proofErr w:type="spellEnd"/>
      <w:r w:rsidR="001205AA" w:rsidRPr="00792B1E">
        <w:rPr>
          <w:b/>
          <w:sz w:val="32"/>
          <w:szCs w:val="32"/>
        </w:rPr>
        <w:t xml:space="preserve"> </w:t>
      </w:r>
      <w:r w:rsidR="00206218">
        <w:rPr>
          <w:rFonts w:hint="eastAsia"/>
          <w:b/>
          <w:sz w:val="32"/>
          <w:szCs w:val="32"/>
        </w:rPr>
        <w:t>U</w:t>
      </w:r>
      <w:r w:rsidR="00206218" w:rsidRPr="00CC1D29">
        <w:rPr>
          <w:rFonts w:hint="eastAsia"/>
          <w:b/>
          <w:sz w:val="32"/>
          <w:szCs w:val="32"/>
        </w:rPr>
        <w:t>niversity</w:t>
      </w:r>
      <w:r w:rsidR="001205AA" w:rsidRPr="00792B1E">
        <w:rPr>
          <w:b/>
          <w:sz w:val="32"/>
          <w:szCs w:val="32"/>
        </w:rPr>
        <w:t xml:space="preserve"> of Information</w:t>
      </w:r>
    </w:p>
    <w:p w14:paraId="7952E6FD" w14:textId="2789AA39" w:rsidR="002E7034" w:rsidRDefault="002237A9" w:rsidP="00C46118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  <w:bookmarkStart w:id="0" w:name="OLE_LINK1"/>
      <w:bookmarkStart w:id="1" w:name="_Toc134862131"/>
      <w:r>
        <w:rPr>
          <w:rFonts w:eastAsia="黑体" w:hint="eastAsia"/>
          <w:sz w:val="44"/>
          <w:szCs w:val="44"/>
        </w:rPr>
        <w:lastRenderedPageBreak/>
        <w:t>IT</w:t>
      </w:r>
      <w:r>
        <w:rPr>
          <w:rFonts w:eastAsia="黑体" w:hint="eastAsia"/>
          <w:sz w:val="44"/>
          <w:szCs w:val="44"/>
        </w:rPr>
        <w:t>技术视频分享社区</w:t>
      </w:r>
      <w:r w:rsidR="00CF5E7F">
        <w:rPr>
          <w:rFonts w:eastAsia="黑体" w:hint="eastAsia"/>
          <w:sz w:val="44"/>
          <w:szCs w:val="44"/>
        </w:rPr>
        <w:t>的</w:t>
      </w:r>
      <w:r w:rsidR="002E7034" w:rsidRPr="004A4418">
        <w:rPr>
          <w:rFonts w:eastAsia="黑体"/>
          <w:sz w:val="44"/>
          <w:szCs w:val="44"/>
        </w:rPr>
        <w:t>设计与实现</w:t>
      </w:r>
    </w:p>
    <w:bookmarkEnd w:id="0"/>
    <w:p w14:paraId="7C747FC0" w14:textId="77777777" w:rsidR="002E7034" w:rsidRPr="004A4418" w:rsidRDefault="002E7034" w:rsidP="002E7034">
      <w:pPr>
        <w:adjustRightInd w:val="0"/>
        <w:snapToGrid w:val="0"/>
        <w:spacing w:beforeLines="100" w:before="240" w:afterLines="100" w:after="240"/>
        <w:jc w:val="center"/>
        <w:rPr>
          <w:rFonts w:eastAsia="黑体"/>
          <w:sz w:val="44"/>
          <w:szCs w:val="44"/>
        </w:rPr>
      </w:pPr>
    </w:p>
    <w:p w14:paraId="1C55F518" w14:textId="6C8433E1" w:rsidR="00C8504F" w:rsidRPr="004F7E7D" w:rsidRDefault="00C8504F" w:rsidP="007C5E5A">
      <w:pPr>
        <w:pStyle w:val="1"/>
        <w:spacing w:before="0" w:afterLines="100" w:after="240" w:line="240" w:lineRule="auto"/>
        <w:jc w:val="center"/>
        <w:rPr>
          <w:rFonts w:ascii="黑体" w:eastAsia="黑体" w:hAnsi="黑体"/>
          <w:b w:val="0"/>
        </w:rPr>
      </w:pPr>
      <w:bookmarkStart w:id="2" w:name="_Toc335598643"/>
      <w:bookmarkStart w:id="3" w:name="_Toc6841160"/>
      <w:bookmarkStart w:id="4" w:name="_Toc6841957"/>
      <w:bookmarkStart w:id="5" w:name="_Toc6873435"/>
      <w:r w:rsidRPr="004F7E7D">
        <w:rPr>
          <w:rFonts w:ascii="黑体" w:eastAsia="黑体" w:hAnsi="黑体"/>
          <w:b w:val="0"/>
        </w:rPr>
        <w:t>摘  要</w:t>
      </w:r>
      <w:bookmarkEnd w:id="1"/>
      <w:bookmarkEnd w:id="2"/>
      <w:bookmarkEnd w:id="3"/>
      <w:bookmarkEnd w:id="4"/>
      <w:bookmarkEnd w:id="5"/>
    </w:p>
    <w:p w14:paraId="082F06A8" w14:textId="381364E8" w:rsidR="001E63A3" w:rsidRDefault="00E57F2B" w:rsidP="007D26D0">
      <w:pPr>
        <w:pStyle w:val="af5"/>
        <w:rPr>
          <w:rFonts w:ascii="Times New Roman" w:hAnsi="Times New Roman"/>
        </w:rPr>
      </w:pPr>
      <w:bookmarkStart w:id="6" w:name="OLE_LINK4"/>
      <w:bookmarkStart w:id="7" w:name="OLE_LINK5"/>
      <w:bookmarkStart w:id="8" w:name="OLE_LINK6"/>
      <w:bookmarkStart w:id="9" w:name="OLE_LINK7"/>
      <w:bookmarkStart w:id="10" w:name="OLE_LINK8"/>
      <w:r>
        <w:rPr>
          <w:rFonts w:ascii="Times New Roman" w:hAnsi="Times New Roman" w:hint="eastAsia"/>
          <w:lang w:eastAsia="zh-CN"/>
        </w:rPr>
        <w:t>当今</w:t>
      </w:r>
      <w:proofErr w:type="spellStart"/>
      <w:r w:rsidR="00232DCD" w:rsidRPr="00232DCD">
        <w:rPr>
          <w:rFonts w:ascii="Times New Roman" w:hAnsi="Times New Roman" w:hint="eastAsia"/>
        </w:rPr>
        <w:t>时代</w:t>
      </w:r>
      <w:r>
        <w:rPr>
          <w:rFonts w:ascii="Times New Roman" w:hAnsi="Times New Roman" w:hint="eastAsia"/>
          <w:lang w:eastAsia="zh-CN"/>
        </w:rPr>
        <w:t>，</w:t>
      </w:r>
      <w:r w:rsidR="00232DCD">
        <w:rPr>
          <w:rFonts w:ascii="Times New Roman" w:hAnsi="Times New Roman" w:hint="eastAsia"/>
          <w:lang w:eastAsia="zh-CN"/>
        </w:rPr>
        <w:t>社区</w:t>
      </w:r>
      <w:proofErr w:type="spellEnd"/>
      <w:r w:rsidR="00232DCD" w:rsidRPr="00232DCD">
        <w:rPr>
          <w:rFonts w:ascii="Times New Roman" w:hAnsi="Times New Roman" w:hint="eastAsia"/>
        </w:rPr>
        <w:t>已经成为互联网上的一个重要平台，它主要的功能是为用户提供一个互相交流、互相学习、互相帮助的平台。它使人与人之间的沟通、交流变得更加容易，尤其是在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领域，我们只有能够很好的交流，技术才会一步一步的提升。因此，掌握如何设计并开发一个技术社区有着重要而且深远的意义。</w:t>
      </w:r>
      <w:r w:rsidR="00706160">
        <w:rPr>
          <w:rFonts w:ascii="Times New Roman" w:hAnsi="Times New Roman" w:hint="eastAsia"/>
          <w:lang w:eastAsia="zh-CN"/>
        </w:rPr>
        <w:t>然而</w:t>
      </w:r>
      <w:r w:rsidR="00B81636">
        <w:rPr>
          <w:rFonts w:ascii="Times New Roman" w:hAnsi="Times New Roman" w:hint="eastAsia"/>
          <w:lang w:eastAsia="zh-CN"/>
        </w:rPr>
        <w:t>，</w:t>
      </w:r>
      <w:proofErr w:type="spellStart"/>
      <w:r w:rsidR="00232DCD" w:rsidRPr="00232DCD">
        <w:rPr>
          <w:rFonts w:ascii="Times New Roman" w:hAnsi="Times New Roman" w:hint="eastAsia"/>
        </w:rPr>
        <w:t>大多数社区以文字和图片为主，较为单调，容易造成读者的视觉疲劳</w:t>
      </w:r>
      <w:proofErr w:type="spellEnd"/>
      <w:r w:rsidR="00232DCD" w:rsidRPr="00232DCD">
        <w:rPr>
          <w:rFonts w:ascii="Times New Roman" w:hAnsi="Times New Roman" w:hint="eastAsia"/>
        </w:rPr>
        <w:t>。</w:t>
      </w:r>
    </w:p>
    <w:p w14:paraId="1D058FB5" w14:textId="1730C1C5" w:rsidR="00DB2C2C" w:rsidRDefault="00232DCD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针对目前的问题，</w:t>
      </w:r>
      <w:r w:rsidR="00B20D0B">
        <w:rPr>
          <w:rFonts w:ascii="Times New Roman" w:hAnsi="Times New Roman" w:hint="eastAsia"/>
          <w:lang w:eastAsia="zh-CN"/>
        </w:rPr>
        <w:t>本课题在继承了传统社区优点下，增加了视频元素，让内容更加充实，完成了</w:t>
      </w:r>
      <w:r w:rsidR="002B6665">
        <w:rPr>
          <w:rFonts w:ascii="Times New Roman" w:hAnsi="Times New Roman" w:hint="eastAsia"/>
          <w:lang w:eastAsia="zh-CN"/>
        </w:rPr>
        <w:t>一套基于</w:t>
      </w:r>
      <w:proofErr w:type="gramStart"/>
      <w:r w:rsidR="002B6665">
        <w:rPr>
          <w:rFonts w:ascii="Times New Roman" w:hAnsi="Times New Roman" w:hint="eastAsia"/>
          <w:lang w:eastAsia="zh-CN"/>
        </w:rPr>
        <w:t>微服务</w:t>
      </w:r>
      <w:proofErr w:type="gramEnd"/>
      <w:r w:rsidR="002B6665">
        <w:rPr>
          <w:rFonts w:ascii="Times New Roman" w:hAnsi="Times New Roman" w:hint="eastAsia"/>
          <w:lang w:eastAsia="zh-CN"/>
        </w:rPr>
        <w:t>架构的</w:t>
      </w:r>
      <w:proofErr w:type="spellStart"/>
      <w:r w:rsidR="00B20D0B" w:rsidRPr="00B20D0B">
        <w:rPr>
          <w:rFonts w:ascii="Times New Roman" w:hAnsi="Times New Roman" w:hint="eastAsia"/>
        </w:rPr>
        <w:t>IT</w:t>
      </w:r>
      <w:r w:rsidR="00B20D0B" w:rsidRPr="00B20D0B">
        <w:rPr>
          <w:rFonts w:ascii="Times New Roman" w:hAnsi="Times New Roman" w:hint="eastAsia"/>
        </w:rPr>
        <w:t>技术视频分享交流社区</w:t>
      </w:r>
      <w:r w:rsidRPr="00232DCD">
        <w:rPr>
          <w:rFonts w:ascii="Times New Roman" w:hAnsi="Times New Roman" w:hint="eastAsia"/>
        </w:rPr>
        <w:t>。</w:t>
      </w:r>
      <w:r w:rsidR="002B6665">
        <w:rPr>
          <w:rFonts w:ascii="Times New Roman" w:hAnsi="Times New Roman" w:hint="eastAsia"/>
          <w:lang w:eastAsia="zh-CN"/>
        </w:rPr>
        <w:t>本系统</w:t>
      </w:r>
      <w:r w:rsidR="00545CBB">
        <w:rPr>
          <w:rFonts w:ascii="Times New Roman" w:hAnsi="Times New Roman" w:hint="eastAsia"/>
          <w:lang w:eastAsia="zh-CN"/>
        </w:rPr>
        <w:t>后端部分使用</w:t>
      </w:r>
      <w:r w:rsidR="002B6665">
        <w:rPr>
          <w:rFonts w:ascii="Times New Roman" w:hAnsi="Times New Roman" w:hint="eastAsia"/>
          <w:lang w:eastAsia="zh-CN"/>
        </w:rPr>
        <w:t>的集成开发环境是</w:t>
      </w:r>
      <w:r w:rsidR="002B6665" w:rsidRPr="002B6665">
        <w:rPr>
          <w:rFonts w:ascii="Times New Roman" w:hAnsi="Times New Roman"/>
          <w:lang w:eastAsia="zh-CN"/>
        </w:rPr>
        <w:t>IDEA</w:t>
      </w:r>
      <w:r w:rsidR="002B6665">
        <w:rPr>
          <w:rFonts w:ascii="Times New Roman" w:hAnsi="Times New Roman" w:hint="eastAsia"/>
          <w:lang w:eastAsia="zh-CN"/>
        </w:rPr>
        <w:t>，使用</w:t>
      </w:r>
      <w:r w:rsidR="002B6665">
        <w:rPr>
          <w:rFonts w:ascii="Times New Roman" w:hAnsi="Times New Roman" w:hint="eastAsia"/>
          <w:lang w:eastAsia="zh-CN"/>
        </w:rPr>
        <w:t>My</w:t>
      </w:r>
      <w:r w:rsidR="00217A25">
        <w:rPr>
          <w:rFonts w:ascii="Times New Roman" w:hAnsi="Times New Roman"/>
          <w:lang w:eastAsia="zh-CN"/>
        </w:rPr>
        <w:t>SQL</w:t>
      </w:r>
      <w:r w:rsidR="002B6665">
        <w:rPr>
          <w:rFonts w:ascii="Times New Roman" w:hAnsi="Times New Roman" w:hint="eastAsia"/>
          <w:lang w:eastAsia="zh-CN"/>
        </w:rPr>
        <w:t>作为数据库，采用</w:t>
      </w:r>
      <w:proofErr w:type="spellEnd"/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B6665">
        <w:rPr>
          <w:rFonts w:ascii="Times New Roman" w:hAnsi="Times New Roman" w:hint="eastAsia"/>
          <w:lang w:eastAsia="zh-CN"/>
        </w:rPr>
        <w:t>Cloud</w:t>
      </w:r>
      <w:proofErr w:type="gramStart"/>
      <w:r w:rsidR="002B6665">
        <w:rPr>
          <w:rFonts w:ascii="Times New Roman" w:hAnsi="Times New Roman" w:hint="eastAsia"/>
          <w:lang w:eastAsia="zh-CN"/>
        </w:rPr>
        <w:t>微服务</w:t>
      </w:r>
      <w:proofErr w:type="gramEnd"/>
      <w:r w:rsidR="002B6665">
        <w:rPr>
          <w:rFonts w:ascii="Times New Roman" w:hAnsi="Times New Roman" w:hint="eastAsia"/>
          <w:lang w:eastAsia="zh-CN"/>
        </w:rPr>
        <w:t>架构搭配</w:t>
      </w:r>
      <w:proofErr w:type="spellEnd"/>
      <w:r w:rsidR="002B6665">
        <w:rPr>
          <w:rFonts w:ascii="Times New Roman" w:hAnsi="Times New Roman" w:hint="eastAsia"/>
          <w:lang w:eastAsia="zh-CN"/>
        </w:rPr>
        <w:t>Spring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B6665">
        <w:rPr>
          <w:rFonts w:ascii="Times New Roman" w:hAnsi="Times New Roman"/>
          <w:lang w:eastAsia="zh-CN"/>
        </w:rPr>
        <w:t>B</w:t>
      </w:r>
      <w:r w:rsidR="002B6665">
        <w:rPr>
          <w:rFonts w:ascii="Times New Roman" w:hAnsi="Times New Roman" w:hint="eastAsia"/>
          <w:lang w:eastAsia="zh-CN"/>
        </w:rPr>
        <w:t>oot</w:t>
      </w:r>
      <w:r w:rsidR="002B6665">
        <w:rPr>
          <w:rFonts w:ascii="Times New Roman" w:hAnsi="Times New Roman" w:hint="eastAsia"/>
          <w:lang w:eastAsia="zh-CN"/>
        </w:rPr>
        <w:t>技术进行实现</w:t>
      </w:r>
      <w:r w:rsidR="00545CBB">
        <w:rPr>
          <w:rFonts w:ascii="Times New Roman" w:hAnsi="Times New Roman" w:hint="eastAsia"/>
          <w:lang w:eastAsia="zh-CN"/>
        </w:rPr>
        <w:t>，</w:t>
      </w:r>
      <w:r w:rsidR="003E37E2">
        <w:rPr>
          <w:rFonts w:ascii="Times New Roman" w:hAnsi="Times New Roman" w:hint="eastAsia"/>
          <w:lang w:eastAsia="zh-CN"/>
        </w:rPr>
        <w:t>使用</w:t>
      </w:r>
      <w:r w:rsidR="003E37E2">
        <w:rPr>
          <w:rFonts w:ascii="Times New Roman" w:hAnsi="Times New Roman" w:hint="eastAsia"/>
          <w:lang w:eastAsia="zh-CN"/>
        </w:rPr>
        <w:t>Nacos</w:t>
      </w:r>
      <w:r w:rsidR="003E37E2">
        <w:rPr>
          <w:rFonts w:ascii="Times New Roman" w:hAnsi="Times New Roman" w:hint="eastAsia"/>
          <w:lang w:eastAsia="zh-CN"/>
        </w:rPr>
        <w:t>作为</w:t>
      </w:r>
      <w:r w:rsidR="003E37E2">
        <w:rPr>
          <w:rFonts w:ascii="Arial" w:hAnsi="Arial" w:cs="Arial"/>
          <w:color w:val="2F2F2F"/>
          <w:shd w:val="clear" w:color="auto" w:fill="FFFFFF"/>
        </w:rPr>
        <w:t>注册中心</w:t>
      </w:r>
      <w:r w:rsidR="003E37E2">
        <w:rPr>
          <w:rFonts w:ascii="Arial" w:hAnsi="Arial" w:cs="Arial" w:hint="eastAsia"/>
          <w:color w:val="2F2F2F"/>
          <w:shd w:val="clear" w:color="auto" w:fill="FFFFFF"/>
          <w:lang w:eastAsia="zh-CN"/>
        </w:rPr>
        <w:t>，</w:t>
      </w:r>
      <w:r w:rsidR="00545CBB">
        <w:rPr>
          <w:rFonts w:ascii="Times New Roman" w:hAnsi="Times New Roman" w:hint="eastAsia"/>
          <w:lang w:eastAsia="zh-CN"/>
        </w:rPr>
        <w:t>前端部分</w:t>
      </w:r>
      <w:r w:rsidR="00046959">
        <w:rPr>
          <w:rFonts w:ascii="Times New Roman" w:hAnsi="Times New Roman" w:hint="eastAsia"/>
          <w:lang w:eastAsia="zh-CN"/>
        </w:rPr>
        <w:t>集成开发环境是</w:t>
      </w:r>
      <w:r w:rsidR="00046959">
        <w:rPr>
          <w:rFonts w:ascii="Times New Roman" w:hAnsi="Times New Roman" w:hint="eastAsia"/>
          <w:lang w:eastAsia="zh-CN"/>
        </w:rPr>
        <w:t>WebStorm</w:t>
      </w:r>
      <w:r w:rsidR="00046959">
        <w:rPr>
          <w:rFonts w:ascii="Times New Roman" w:hAnsi="Times New Roman" w:hint="eastAsia"/>
          <w:lang w:eastAsia="zh-CN"/>
        </w:rPr>
        <w:t>，使</w:t>
      </w:r>
      <w:r w:rsidR="00545CBB">
        <w:rPr>
          <w:rFonts w:ascii="Times New Roman" w:hAnsi="Times New Roman" w:hint="eastAsia"/>
          <w:lang w:eastAsia="zh-CN"/>
        </w:rPr>
        <w:t>用</w:t>
      </w:r>
      <w:proofErr w:type="spellEnd"/>
      <w:r w:rsidR="00545CBB">
        <w:rPr>
          <w:rFonts w:ascii="Times New Roman" w:hAnsi="Times New Roman" w:hint="eastAsia"/>
          <w:lang w:eastAsia="zh-CN"/>
        </w:rPr>
        <w:t>Vue</w:t>
      </w:r>
      <w:r w:rsidR="00046959">
        <w:rPr>
          <w:rFonts w:ascii="Times New Roman" w:hAnsi="Times New Roman" w:hint="eastAsia"/>
          <w:lang w:eastAsia="zh-CN"/>
        </w:rPr>
        <w:t>.</w:t>
      </w:r>
      <w:r w:rsidR="00046959">
        <w:rPr>
          <w:rFonts w:ascii="Times New Roman" w:hAnsi="Times New Roman"/>
          <w:lang w:eastAsia="zh-CN"/>
        </w:rPr>
        <w:t>js</w:t>
      </w:r>
      <w:r w:rsidR="00217A25">
        <w:rPr>
          <w:rFonts w:ascii="Times New Roman" w:hAnsi="Times New Roman"/>
          <w:lang w:eastAsia="zh-CN"/>
        </w:rPr>
        <w:t xml:space="preserve"> </w:t>
      </w:r>
      <w:r w:rsidR="00545CBB">
        <w:rPr>
          <w:rFonts w:ascii="Times New Roman" w:hAnsi="Times New Roman" w:hint="eastAsia"/>
          <w:lang w:eastAsia="zh-CN"/>
        </w:rPr>
        <w:t>+</w:t>
      </w:r>
      <w:r w:rsidR="00217A25">
        <w:rPr>
          <w:rFonts w:ascii="Times New Roman" w:hAnsi="Times New Roman"/>
          <w:lang w:eastAsia="zh-CN"/>
        </w:rPr>
        <w:t xml:space="preserve"> </w:t>
      </w:r>
      <w:proofErr w:type="spellStart"/>
      <w:r w:rsidR="00217A25">
        <w:rPr>
          <w:rFonts w:ascii="Times New Roman" w:hAnsi="Times New Roman"/>
          <w:lang w:eastAsia="zh-CN"/>
        </w:rPr>
        <w:t>E</w:t>
      </w:r>
      <w:r w:rsidR="00545CBB">
        <w:rPr>
          <w:rFonts w:ascii="Times New Roman" w:hAnsi="Times New Roman" w:hint="eastAsia"/>
          <w:lang w:eastAsia="zh-CN"/>
        </w:rPr>
        <w:t>lement</w:t>
      </w:r>
      <w:r w:rsidR="00217A25">
        <w:rPr>
          <w:rFonts w:ascii="Times New Roman" w:hAnsi="Times New Roman"/>
          <w:lang w:eastAsia="zh-CN"/>
        </w:rPr>
        <w:t>-</w:t>
      </w:r>
      <w:r w:rsidR="00545CBB">
        <w:rPr>
          <w:rFonts w:ascii="Times New Roman" w:hAnsi="Times New Roman" w:hint="eastAsia"/>
          <w:lang w:eastAsia="zh-CN"/>
        </w:rPr>
        <w:t>UI</w:t>
      </w:r>
      <w:r w:rsidR="00545CBB">
        <w:rPr>
          <w:rFonts w:ascii="Times New Roman" w:hAnsi="Times New Roman" w:hint="eastAsia"/>
          <w:lang w:eastAsia="zh-CN"/>
        </w:rPr>
        <w:t>实现，使用</w:t>
      </w:r>
      <w:proofErr w:type="spellEnd"/>
      <w:r w:rsidR="00545CBB">
        <w:rPr>
          <w:rFonts w:ascii="Times New Roman" w:hAnsi="Times New Roman" w:hint="eastAsia"/>
          <w:lang w:eastAsia="zh-CN"/>
        </w:rPr>
        <w:t>Axios</w:t>
      </w:r>
      <w:r w:rsidR="00545CBB">
        <w:rPr>
          <w:rFonts w:ascii="Times New Roman" w:hAnsi="Times New Roman" w:hint="eastAsia"/>
          <w:lang w:eastAsia="zh-CN"/>
        </w:rPr>
        <w:t>调用后端接口</w:t>
      </w:r>
      <w:r w:rsidR="002B6665">
        <w:rPr>
          <w:rFonts w:ascii="Times New Roman" w:hAnsi="Times New Roman" w:hint="eastAsia"/>
          <w:lang w:eastAsia="zh-CN"/>
        </w:rPr>
        <w:t>。整个系统包</w:t>
      </w:r>
      <w:r w:rsidR="002F6497">
        <w:rPr>
          <w:rFonts w:ascii="Times New Roman" w:hAnsi="Times New Roman" w:hint="eastAsia"/>
          <w:lang w:eastAsia="zh-CN"/>
        </w:rPr>
        <w:t>括</w:t>
      </w:r>
      <w:r w:rsidR="002B6665">
        <w:rPr>
          <w:rFonts w:ascii="Times New Roman" w:hAnsi="Times New Roman" w:hint="eastAsia"/>
          <w:lang w:eastAsia="zh-CN"/>
        </w:rPr>
        <w:t>社区系统和管理员系统两部分组成，社区系统包括：首页推荐模块、新闻模块、</w:t>
      </w:r>
      <w:proofErr w:type="gramStart"/>
      <w:r w:rsidR="002B6665">
        <w:rPr>
          <w:rFonts w:ascii="Times New Roman" w:hAnsi="Times New Roman" w:hint="eastAsia"/>
          <w:lang w:eastAsia="zh-CN"/>
        </w:rPr>
        <w:t>博客模块</w:t>
      </w:r>
      <w:proofErr w:type="gramEnd"/>
      <w:r w:rsidR="002B6665">
        <w:rPr>
          <w:rFonts w:ascii="Times New Roman" w:hAnsi="Times New Roman" w:hint="eastAsia"/>
          <w:lang w:eastAsia="zh-CN"/>
        </w:rPr>
        <w:t>、论坛模块、用户中心模块、个人中心模块。管理员系统包括：新闻维护模块、帖子管理模块、</w:t>
      </w:r>
      <w:proofErr w:type="gramStart"/>
      <w:r w:rsidR="002B6665">
        <w:rPr>
          <w:rFonts w:ascii="Times New Roman" w:hAnsi="Times New Roman" w:hint="eastAsia"/>
          <w:lang w:eastAsia="zh-CN"/>
        </w:rPr>
        <w:t>博客管理</w:t>
      </w:r>
      <w:proofErr w:type="gramEnd"/>
      <w:r w:rsidR="002B6665">
        <w:rPr>
          <w:rFonts w:ascii="Times New Roman" w:hAnsi="Times New Roman" w:hint="eastAsia"/>
          <w:lang w:eastAsia="zh-CN"/>
        </w:rPr>
        <w:t>模块、用户管理模块</w:t>
      </w:r>
      <w:r w:rsidR="00217A25">
        <w:rPr>
          <w:rFonts w:ascii="Times New Roman" w:hAnsi="Times New Roman" w:hint="eastAsia"/>
          <w:lang w:eastAsia="zh-CN"/>
        </w:rPr>
        <w:t>。</w:t>
      </w:r>
      <w:r w:rsidR="00545CBB">
        <w:rPr>
          <w:rFonts w:ascii="Times New Roman" w:hAnsi="Times New Roman" w:hint="eastAsia"/>
          <w:lang w:eastAsia="zh-CN"/>
        </w:rPr>
        <w:t>除了完成了</w:t>
      </w:r>
      <w:proofErr w:type="spellStart"/>
      <w:r w:rsidR="00545CBB">
        <w:rPr>
          <w:rFonts w:ascii="Times New Roman" w:hAnsi="Times New Roman" w:hint="eastAsia"/>
          <w:lang w:eastAsia="zh-CN"/>
        </w:rPr>
        <w:t>IT</w:t>
      </w:r>
      <w:r w:rsidR="00545CBB">
        <w:rPr>
          <w:rFonts w:ascii="Times New Roman" w:hAnsi="Times New Roman" w:hint="eastAsia"/>
          <w:lang w:eastAsia="zh-CN"/>
        </w:rPr>
        <w:t>社区应该有的功能，还可以让</w:t>
      </w:r>
      <w:r w:rsidR="00EC15F5">
        <w:rPr>
          <w:rFonts w:ascii="Times New Roman" w:hAnsi="Times New Roman" w:hint="eastAsia"/>
          <w:lang w:eastAsia="zh-CN"/>
        </w:rPr>
        <w:t>当</w:t>
      </w:r>
      <w:r w:rsidR="00545CBB">
        <w:rPr>
          <w:rFonts w:ascii="Times New Roman" w:hAnsi="Times New Roman" w:hint="eastAsia"/>
          <w:lang w:eastAsia="zh-CN"/>
        </w:rPr>
        <w:t>用户在编辑博客、编辑帖子的时候</w:t>
      </w:r>
      <w:r w:rsidR="00EC15F5">
        <w:rPr>
          <w:rFonts w:ascii="Times New Roman" w:hAnsi="Times New Roman" w:hint="eastAsia"/>
          <w:lang w:eastAsia="zh-CN"/>
        </w:rPr>
        <w:t>可以</w:t>
      </w:r>
      <w:r w:rsidR="00545CBB">
        <w:rPr>
          <w:rFonts w:ascii="Times New Roman" w:hAnsi="Times New Roman" w:hint="eastAsia"/>
          <w:lang w:eastAsia="zh-CN"/>
        </w:rPr>
        <w:t>上传视频，并且用户可以自己决定视频插入的位置</w:t>
      </w:r>
      <w:proofErr w:type="spellEnd"/>
      <w:r w:rsidR="00DB2C2C">
        <w:rPr>
          <w:rFonts w:ascii="Times New Roman" w:hAnsi="Times New Roman" w:hint="eastAsia"/>
          <w:lang w:eastAsia="zh-CN"/>
        </w:rPr>
        <w:t>。</w:t>
      </w:r>
    </w:p>
    <w:p w14:paraId="7786931A" w14:textId="007FC00B" w:rsidR="00537177" w:rsidRPr="00537177" w:rsidRDefault="00B7463A" w:rsidP="002B6665">
      <w:pPr>
        <w:pStyle w:val="af5"/>
        <w:rPr>
          <w:rFonts w:ascii="Times New Roman" w:hAnsi="Times New Roman"/>
          <w:lang w:eastAsia="zh-CN"/>
        </w:rPr>
      </w:pPr>
      <w:r>
        <w:rPr>
          <w:rFonts w:ascii="Times New Roman" w:hAnsi="Times New Roman" w:hint="eastAsia"/>
          <w:lang w:eastAsia="zh-CN"/>
        </w:rPr>
        <w:t>本系统实现</w:t>
      </w:r>
      <w:r w:rsidR="00232DCD" w:rsidRPr="00232DCD">
        <w:rPr>
          <w:rFonts w:ascii="Times New Roman" w:hAnsi="Times New Roman" w:hint="eastAsia"/>
        </w:rPr>
        <w:t>的就是一个相互交流技术、获取和分享知识和技术、了解最新技术新闻的网站，提供的一个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技术交流平台，为技术人员解决技术难题、相互交流、分享学习成果、获取</w:t>
      </w:r>
      <w:r w:rsidR="00232DCD" w:rsidRPr="00232DCD">
        <w:rPr>
          <w:rFonts w:ascii="Times New Roman" w:hAnsi="Times New Roman" w:hint="eastAsia"/>
        </w:rPr>
        <w:t>IT</w:t>
      </w:r>
      <w:r w:rsidR="00232DCD" w:rsidRPr="00232DCD">
        <w:rPr>
          <w:rFonts w:ascii="Times New Roman" w:hAnsi="Times New Roman" w:hint="eastAsia"/>
        </w:rPr>
        <w:t>界最新消息提供便利。并且为了更好的提高用户观感体验，在传统</w:t>
      </w:r>
      <w:r w:rsidR="0037745B">
        <w:rPr>
          <w:rFonts w:ascii="Times New Roman" w:hAnsi="Times New Roman" w:hint="eastAsia"/>
          <w:lang w:eastAsia="zh-CN"/>
        </w:rPr>
        <w:t>内容</w:t>
      </w:r>
      <w:r w:rsidR="00DA4602">
        <w:rPr>
          <w:rFonts w:ascii="Times New Roman" w:hAnsi="Times New Roman" w:hint="eastAsia"/>
          <w:lang w:eastAsia="zh-CN"/>
        </w:rPr>
        <w:t>的基础上</w:t>
      </w:r>
      <w:proofErr w:type="spellStart"/>
      <w:r w:rsidR="00232DCD" w:rsidRPr="00232DCD">
        <w:rPr>
          <w:rFonts w:ascii="Times New Roman" w:hAnsi="Times New Roman" w:hint="eastAsia"/>
        </w:rPr>
        <w:t>加入视频元素</w:t>
      </w:r>
      <w:proofErr w:type="spellEnd"/>
      <w:r w:rsidR="00232DCD" w:rsidRPr="00232DCD">
        <w:rPr>
          <w:rFonts w:ascii="Times New Roman" w:hAnsi="Times New Roman" w:hint="eastAsia"/>
        </w:rPr>
        <w:t>。</w:t>
      </w:r>
    </w:p>
    <w:p w14:paraId="00C643E3" w14:textId="77777777" w:rsidR="000363A7" w:rsidRDefault="000363A7" w:rsidP="00D95983">
      <w:pPr>
        <w:pStyle w:val="af5"/>
        <w:rPr>
          <w:lang w:eastAsia="zh-CN"/>
        </w:rPr>
      </w:pPr>
    </w:p>
    <w:p w14:paraId="4C8ED63B" w14:textId="2B7B1C5B" w:rsidR="00C64AB5" w:rsidRDefault="00C8504F" w:rsidP="00935BED">
      <w:pPr>
        <w:spacing w:line="360" w:lineRule="auto"/>
        <w:ind w:firstLineChars="200" w:firstLine="482"/>
        <w:rPr>
          <w:sz w:val="24"/>
        </w:rPr>
      </w:pPr>
      <w:bookmarkStart w:id="11" w:name="OLE_LINK9"/>
      <w:bookmarkStart w:id="12" w:name="OLE_LINK10"/>
      <w:bookmarkEnd w:id="6"/>
      <w:bookmarkEnd w:id="7"/>
      <w:bookmarkEnd w:id="8"/>
      <w:bookmarkEnd w:id="9"/>
      <w:bookmarkEnd w:id="10"/>
      <w:r w:rsidRPr="00921D27">
        <w:rPr>
          <w:b/>
          <w:sz w:val="24"/>
        </w:rPr>
        <w:t>关键词</w:t>
      </w:r>
      <w:r w:rsidRPr="00921D27">
        <w:rPr>
          <w:sz w:val="24"/>
        </w:rPr>
        <w:t>：</w:t>
      </w:r>
      <w:r w:rsidR="007A1913">
        <w:rPr>
          <w:rFonts w:hint="eastAsia"/>
          <w:sz w:val="24"/>
        </w:rPr>
        <w:t>技术社区</w:t>
      </w:r>
      <w:r w:rsidR="00FA0340">
        <w:rPr>
          <w:rFonts w:hint="eastAsia"/>
          <w:sz w:val="24"/>
        </w:rPr>
        <w:t>，</w:t>
      </w:r>
      <w:r w:rsidR="007A1913">
        <w:rPr>
          <w:rFonts w:hint="eastAsia"/>
          <w:sz w:val="24"/>
        </w:rPr>
        <w:t>Vue</w:t>
      </w:r>
      <w:r w:rsidR="00046959">
        <w:rPr>
          <w:sz w:val="24"/>
        </w:rPr>
        <w:t>.js</w:t>
      </w:r>
      <w:r w:rsidR="00C90FD0" w:rsidRPr="00921D27">
        <w:rPr>
          <w:sz w:val="24"/>
        </w:rPr>
        <w:t>，</w:t>
      </w:r>
      <w:proofErr w:type="spellStart"/>
      <w:r w:rsidR="00046959">
        <w:rPr>
          <w:sz w:val="24"/>
        </w:rPr>
        <w:t>S</w:t>
      </w:r>
      <w:r w:rsidR="007A1913">
        <w:rPr>
          <w:rFonts w:hint="eastAsia"/>
          <w:sz w:val="24"/>
        </w:rPr>
        <w:t>pring</w:t>
      </w:r>
      <w:r w:rsidR="00046959">
        <w:rPr>
          <w:sz w:val="24"/>
        </w:rPr>
        <w:t>C</w:t>
      </w:r>
      <w:r w:rsidR="007A1913">
        <w:rPr>
          <w:rFonts w:hint="eastAsia"/>
          <w:sz w:val="24"/>
        </w:rPr>
        <w:t>loud</w:t>
      </w:r>
      <w:proofErr w:type="spellEnd"/>
      <w:r w:rsidR="00C90FD0">
        <w:rPr>
          <w:rFonts w:hint="eastAsia"/>
          <w:sz w:val="24"/>
        </w:rPr>
        <w:t>，</w:t>
      </w:r>
      <w:proofErr w:type="spellStart"/>
      <w:r w:rsidR="007629F8">
        <w:rPr>
          <w:rFonts w:hint="eastAsia"/>
          <w:sz w:val="24"/>
        </w:rPr>
        <w:t>Mysql</w:t>
      </w:r>
      <w:proofErr w:type="spellEnd"/>
      <w:r w:rsidR="003E37E2">
        <w:rPr>
          <w:rFonts w:hint="eastAsia"/>
          <w:sz w:val="24"/>
        </w:rPr>
        <w:t>，</w:t>
      </w:r>
      <w:proofErr w:type="spellStart"/>
      <w:r w:rsidR="002237A9">
        <w:rPr>
          <w:rFonts w:hint="eastAsia"/>
          <w:sz w:val="24"/>
        </w:rPr>
        <w:t>Nacos</w:t>
      </w:r>
      <w:proofErr w:type="spellEnd"/>
    </w:p>
    <w:p w14:paraId="156CA25E" w14:textId="4745670A" w:rsidR="00187560" w:rsidRDefault="00187560" w:rsidP="00935BED">
      <w:pPr>
        <w:spacing w:line="360" w:lineRule="auto"/>
        <w:ind w:firstLineChars="200" w:firstLine="480"/>
        <w:rPr>
          <w:sz w:val="24"/>
        </w:rPr>
        <w:sectPr w:rsidR="00187560" w:rsidSect="003F5CC1">
          <w:headerReference w:type="default" r:id="rId8"/>
          <w:footerReference w:type="default" r:id="rId9"/>
          <w:pgSz w:w="11907" w:h="16840" w:code="9"/>
          <w:pgMar w:top="1418" w:right="1418" w:bottom="1418" w:left="1418" w:header="851" w:footer="992" w:gutter="0"/>
          <w:pgNumType w:fmt="upperRoman" w:start="1"/>
          <w:cols w:space="425"/>
          <w:docGrid w:linePitch="312"/>
        </w:sectPr>
      </w:pPr>
    </w:p>
    <w:bookmarkEnd w:id="11"/>
    <w:bookmarkEnd w:id="12"/>
    <w:p w14:paraId="52A936A4" w14:textId="041696B1" w:rsidR="000259F1" w:rsidRDefault="002D7E48" w:rsidP="005B067F">
      <w:pPr>
        <w:spacing w:line="360" w:lineRule="auto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Design and </w:t>
      </w:r>
      <w:r w:rsidR="0031188C">
        <w:rPr>
          <w:b/>
          <w:bCs/>
          <w:sz w:val="44"/>
          <w:szCs w:val="44"/>
        </w:rPr>
        <w:t>I</w:t>
      </w:r>
      <w:r>
        <w:rPr>
          <w:b/>
          <w:bCs/>
          <w:sz w:val="44"/>
          <w:szCs w:val="44"/>
        </w:rPr>
        <w:t xml:space="preserve">mplementation of IT </w:t>
      </w:r>
      <w:r w:rsidR="0031188C">
        <w:rPr>
          <w:b/>
          <w:bCs/>
          <w:sz w:val="44"/>
          <w:szCs w:val="44"/>
        </w:rPr>
        <w:t>T</w:t>
      </w:r>
      <w:r>
        <w:rPr>
          <w:b/>
          <w:bCs/>
          <w:sz w:val="44"/>
          <w:szCs w:val="44"/>
        </w:rPr>
        <w:t xml:space="preserve">echnology </w:t>
      </w:r>
      <w:r w:rsidR="0031188C">
        <w:rPr>
          <w:b/>
          <w:bCs/>
          <w:sz w:val="44"/>
          <w:szCs w:val="44"/>
        </w:rPr>
        <w:t>V</w:t>
      </w:r>
      <w:r>
        <w:rPr>
          <w:b/>
          <w:bCs/>
          <w:sz w:val="44"/>
          <w:szCs w:val="44"/>
        </w:rPr>
        <w:t xml:space="preserve">ideo </w:t>
      </w:r>
      <w:r w:rsidR="0031188C">
        <w:rPr>
          <w:b/>
          <w:bCs/>
          <w:sz w:val="44"/>
          <w:szCs w:val="44"/>
        </w:rPr>
        <w:t>S</w:t>
      </w:r>
      <w:r>
        <w:rPr>
          <w:b/>
          <w:bCs/>
          <w:sz w:val="44"/>
          <w:szCs w:val="44"/>
        </w:rPr>
        <w:t xml:space="preserve">haring </w:t>
      </w:r>
      <w:r w:rsidR="0031188C">
        <w:rPr>
          <w:b/>
          <w:bCs/>
          <w:sz w:val="44"/>
          <w:szCs w:val="44"/>
        </w:rPr>
        <w:t>C</w:t>
      </w:r>
      <w:r>
        <w:rPr>
          <w:b/>
          <w:bCs/>
          <w:sz w:val="44"/>
          <w:szCs w:val="44"/>
        </w:rPr>
        <w:t xml:space="preserve">ommunity </w:t>
      </w:r>
    </w:p>
    <w:p w14:paraId="54034C3D" w14:textId="77777777" w:rsidR="009515BB" w:rsidRPr="00B13EF8" w:rsidRDefault="009515BB" w:rsidP="005B067F">
      <w:pPr>
        <w:spacing w:line="360" w:lineRule="auto"/>
        <w:jc w:val="center"/>
        <w:rPr>
          <w:b/>
          <w:bCs/>
          <w:sz w:val="44"/>
          <w:szCs w:val="44"/>
        </w:rPr>
      </w:pPr>
    </w:p>
    <w:p w14:paraId="3DA45235" w14:textId="6C2BA667" w:rsidR="00720F8E" w:rsidRPr="00720F8E" w:rsidRDefault="00C8504F" w:rsidP="00720F8E">
      <w:pPr>
        <w:pStyle w:val="1"/>
        <w:spacing w:before="0" w:afterLines="100" w:after="240" w:line="240" w:lineRule="auto"/>
        <w:jc w:val="center"/>
      </w:pPr>
      <w:bookmarkStart w:id="13" w:name="_Toc335598644"/>
      <w:bookmarkStart w:id="14" w:name="_Toc6841161"/>
      <w:bookmarkStart w:id="15" w:name="_Toc6841958"/>
      <w:bookmarkStart w:id="16" w:name="_Toc6873436"/>
      <w:r w:rsidRPr="00B13EF8">
        <w:t>Abstract</w:t>
      </w:r>
      <w:bookmarkEnd w:id="13"/>
      <w:bookmarkEnd w:id="14"/>
      <w:bookmarkEnd w:id="15"/>
      <w:bookmarkEnd w:id="16"/>
    </w:p>
    <w:p w14:paraId="72C7537F" w14:textId="5C543008" w:rsidR="00A56493" w:rsidRDefault="00C47B71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C47B71">
        <w:rPr>
          <w:rFonts w:ascii="Times New Roman" w:hAnsi="Times New Roman"/>
          <w:lang w:val="en-US" w:eastAsia="zh-CN"/>
        </w:rPr>
        <w:t xml:space="preserve">In today's </w:t>
      </w:r>
      <w:r w:rsidR="00DE13FF">
        <w:rPr>
          <w:rFonts w:ascii="Times New Roman" w:hAnsi="Times New Roman"/>
          <w:lang w:val="en-US" w:eastAsia="zh-CN"/>
        </w:rPr>
        <w:t>t</w:t>
      </w:r>
      <w:r w:rsidRPr="00C47B71">
        <w:rPr>
          <w:rFonts w:ascii="Times New Roman" w:hAnsi="Times New Roman"/>
          <w:lang w:val="en-US" w:eastAsia="zh-CN"/>
        </w:rPr>
        <w:t>imes community has become an important platform on the Internet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ts main function is to provide users with a platform to communicate with each other, learn from each other and help each other</w:t>
      </w:r>
      <w:r w:rsidR="003D72BF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3D72BF">
        <w:rPr>
          <w:rFonts w:ascii="Times New Roman" w:hAnsi="Times New Roman"/>
          <w:lang w:val="en-US" w:eastAsia="zh-CN"/>
        </w:rPr>
        <w:t>I</w:t>
      </w:r>
      <w:r w:rsidRPr="00C47B71">
        <w:rPr>
          <w:rFonts w:ascii="Times New Roman" w:hAnsi="Times New Roman"/>
          <w:lang w:val="en-US" w:eastAsia="zh-CN"/>
        </w:rPr>
        <w:t>n the field of</w:t>
      </w:r>
      <w:r w:rsidR="003D72BF">
        <w:rPr>
          <w:rFonts w:ascii="Times New Roman" w:hAnsi="Times New Roman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IT, we can only communicate well, technology will be step by step to improve. Therefore, mastering how to design and develop a technology community has important and far-reaching implications.</w:t>
      </w:r>
      <w:r>
        <w:rPr>
          <w:rFonts w:ascii="Times New Roman" w:hAnsi="Times New Roman" w:hint="eastAsia"/>
          <w:lang w:val="en-US" w:eastAsia="zh-CN"/>
        </w:rPr>
        <w:t xml:space="preserve"> </w:t>
      </w:r>
      <w:r w:rsidRPr="00C47B71">
        <w:rPr>
          <w:rFonts w:ascii="Times New Roman" w:hAnsi="Times New Roman"/>
          <w:lang w:val="en-US" w:eastAsia="zh-CN"/>
        </w:rPr>
        <w:t>However, most communities are mainly text and pictures</w:t>
      </w:r>
      <w:r w:rsidR="00680006">
        <w:rPr>
          <w:rFonts w:ascii="Times New Roman" w:hAnsi="Times New Roman"/>
          <w:lang w:val="en-US" w:eastAsia="zh-CN"/>
        </w:rPr>
        <w:t>.</w:t>
      </w:r>
      <w:r w:rsidRPr="00C47B71">
        <w:rPr>
          <w:rFonts w:ascii="Times New Roman" w:hAnsi="Times New Roman"/>
          <w:lang w:val="en-US" w:eastAsia="zh-CN"/>
        </w:rPr>
        <w:t xml:space="preserve"> </w:t>
      </w:r>
      <w:r w:rsidR="00680006">
        <w:rPr>
          <w:rFonts w:ascii="Times New Roman" w:hAnsi="Times New Roman"/>
          <w:lang w:val="en-US" w:eastAsia="zh-CN"/>
        </w:rPr>
        <w:t>Too</w:t>
      </w:r>
      <w:r w:rsidRPr="00C47B71">
        <w:rPr>
          <w:rFonts w:ascii="Times New Roman" w:hAnsi="Times New Roman"/>
          <w:lang w:val="en-US" w:eastAsia="zh-CN"/>
        </w:rPr>
        <w:t xml:space="preserve"> monotonous</w:t>
      </w:r>
      <w:r w:rsidR="00680006">
        <w:rPr>
          <w:rFonts w:ascii="Times New Roman" w:hAnsi="Times New Roman"/>
          <w:lang w:val="en-US" w:eastAsia="zh-CN"/>
        </w:rPr>
        <w:t xml:space="preserve"> and </w:t>
      </w:r>
      <w:r w:rsidRPr="00C47B71">
        <w:rPr>
          <w:rFonts w:ascii="Times New Roman" w:hAnsi="Times New Roman"/>
          <w:lang w:val="en-US" w:eastAsia="zh-CN"/>
        </w:rPr>
        <w:t>easy to cause visual fatigue of readers.</w:t>
      </w:r>
    </w:p>
    <w:p w14:paraId="73668D34" w14:textId="44FCCE8C" w:rsidR="00B35C4D" w:rsidRDefault="00263CCF" w:rsidP="00C47B71">
      <w:pPr>
        <w:pStyle w:val="af5"/>
        <w:ind w:firstLine="240"/>
        <w:rPr>
          <w:rFonts w:ascii="Times New Roman" w:hAnsi="Times New Roman"/>
          <w:lang w:val="en-US" w:eastAsia="zh-CN"/>
        </w:rPr>
      </w:pPr>
      <w:r>
        <w:rPr>
          <w:rFonts w:ascii="Times New Roman" w:hAnsi="Times New Roman"/>
          <w:lang w:val="en-US" w:eastAsia="zh-CN"/>
        </w:rPr>
        <w:t>T</w:t>
      </w:r>
      <w:r w:rsidR="00B35C4D" w:rsidRPr="00D34C63">
        <w:rPr>
          <w:rFonts w:ascii="Times New Roman" w:hAnsi="Times New Roman"/>
          <w:lang w:val="en-US" w:eastAsia="zh-CN"/>
        </w:rPr>
        <w:t xml:space="preserve">his </w:t>
      </w:r>
      <w:r w:rsidR="006815A6">
        <w:rPr>
          <w:rFonts w:ascii="Times New Roman" w:hAnsi="Times New Roman"/>
          <w:lang w:val="en-US" w:eastAsia="zh-CN"/>
        </w:rPr>
        <w:t>topic</w:t>
      </w:r>
      <w:r w:rsidR="00FE15D8" w:rsidRPr="00FE15D8">
        <w:rPr>
          <w:rFonts w:ascii="Times New Roman" w:hAnsi="Times New Roman"/>
          <w:lang w:val="en-US" w:eastAsia="zh-CN"/>
        </w:rPr>
        <w:t xml:space="preserve"> </w:t>
      </w:r>
      <w:r w:rsidR="00B35C4D" w:rsidRPr="00D34C63">
        <w:rPr>
          <w:rFonts w:ascii="Times New Roman" w:hAnsi="Times New Roman"/>
          <w:lang w:val="en-US" w:eastAsia="zh-CN"/>
        </w:rPr>
        <w:t>has inherited the advantages of the traditional community</w:t>
      </w:r>
      <w:r w:rsidR="00927A9B">
        <w:rPr>
          <w:rFonts w:ascii="Times New Roman" w:hAnsi="Times New Roman"/>
          <w:lang w:val="en-US" w:eastAsia="zh-CN"/>
        </w:rPr>
        <w:t>,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927A9B">
        <w:rPr>
          <w:rFonts w:ascii="Times New Roman" w:hAnsi="Times New Roman"/>
          <w:lang w:val="en-US" w:eastAsia="zh-CN"/>
        </w:rPr>
        <w:t>i</w:t>
      </w:r>
      <w:r w:rsidR="00B35C4D" w:rsidRPr="00D34C63">
        <w:rPr>
          <w:rFonts w:ascii="Times New Roman" w:hAnsi="Times New Roman"/>
          <w:lang w:val="en-US" w:eastAsia="zh-CN"/>
        </w:rPr>
        <w:t>ncreased the video elements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S</w:t>
      </w:r>
      <w:r w:rsidR="00B35C4D" w:rsidRPr="00D34C63">
        <w:rPr>
          <w:rFonts w:ascii="Times New Roman" w:hAnsi="Times New Roman"/>
          <w:lang w:val="en-US" w:eastAsia="zh-CN"/>
        </w:rPr>
        <w:t>o that the content is more substantial</w:t>
      </w:r>
      <w:r w:rsidR="00481468">
        <w:rPr>
          <w:rFonts w:ascii="Times New Roman" w:hAnsi="Times New Roman"/>
          <w:lang w:val="en-US" w:eastAsia="zh-CN"/>
        </w:rPr>
        <w:t>.</w:t>
      </w:r>
      <w:r w:rsidR="00B35C4D" w:rsidRPr="00D34C63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C</w:t>
      </w:r>
      <w:r w:rsidR="00B35C4D" w:rsidRPr="00D34C63">
        <w:rPr>
          <w:rFonts w:ascii="Times New Roman" w:hAnsi="Times New Roman"/>
          <w:lang w:val="en-US" w:eastAsia="zh-CN"/>
        </w:rPr>
        <w:t xml:space="preserve">ompleted </w:t>
      </w:r>
      <w:r w:rsidR="006815A6" w:rsidRPr="00D34C63">
        <w:rPr>
          <w:rFonts w:ascii="Times New Roman" w:hAnsi="Times New Roman"/>
          <w:lang w:val="en-US" w:eastAsia="zh-CN"/>
        </w:rPr>
        <w:t>the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IT</w:t>
      </w:r>
      <w:r w:rsidR="006815A6">
        <w:rPr>
          <w:rFonts w:ascii="Times New Roman" w:hAnsi="Times New Roman"/>
          <w:lang w:val="en-US" w:eastAsia="zh-CN"/>
        </w:rPr>
        <w:t xml:space="preserve"> t</w:t>
      </w:r>
      <w:r w:rsidR="006815A6" w:rsidRPr="00D34C63">
        <w:rPr>
          <w:rFonts w:ascii="Times New Roman" w:hAnsi="Times New Roman"/>
          <w:lang w:val="en-US" w:eastAsia="zh-CN"/>
        </w:rPr>
        <w:t>echnology video sharing community</w:t>
      </w:r>
      <w:r w:rsidR="006815A6">
        <w:rPr>
          <w:rFonts w:ascii="Times New Roman" w:hAnsi="Times New Roman"/>
          <w:lang w:val="en-US" w:eastAsia="zh-CN"/>
        </w:rPr>
        <w:t xml:space="preserve"> </w:t>
      </w:r>
      <w:r w:rsidR="006815A6" w:rsidRPr="00D34C63">
        <w:rPr>
          <w:rFonts w:ascii="Times New Roman" w:hAnsi="Times New Roman"/>
          <w:lang w:val="en-US" w:eastAsia="zh-CN"/>
        </w:rPr>
        <w:t>based on</w:t>
      </w:r>
      <w:r w:rsidR="00B35C4D" w:rsidRPr="00D34C63">
        <w:rPr>
          <w:rFonts w:ascii="Times New Roman" w:hAnsi="Times New Roman"/>
          <w:lang w:val="en-US" w:eastAsia="zh-CN"/>
        </w:rPr>
        <w:t xml:space="preserve"> microservice architecture</w:t>
      </w:r>
      <w:r w:rsidR="00FE15D8">
        <w:rPr>
          <w:rFonts w:ascii="Times New Roman" w:hAnsi="Times New Roman" w:hint="eastAsia"/>
          <w:lang w:val="en-US" w:eastAsia="zh-CN"/>
        </w:rPr>
        <w:t>.</w:t>
      </w:r>
      <w:r w:rsidR="00533B36">
        <w:t xml:space="preserve"> </w:t>
      </w:r>
      <w:r w:rsidR="00533B36">
        <w:rPr>
          <w:rFonts w:ascii="Times New Roman" w:hAnsi="Times New Roman"/>
          <w:lang w:val="en-US" w:eastAsia="zh-CN"/>
        </w:rPr>
        <w:t>I</w:t>
      </w:r>
      <w:r w:rsidR="00533B36" w:rsidRPr="00B5607D">
        <w:rPr>
          <w:rFonts w:ascii="Times New Roman" w:hAnsi="Times New Roman"/>
          <w:lang w:val="en-US" w:eastAsia="zh-CN"/>
        </w:rPr>
        <w:t>n the back-end</w:t>
      </w:r>
      <w:r w:rsidR="00533B36">
        <w:rPr>
          <w:rFonts w:ascii="Times New Roman" w:hAnsi="Times New Roman"/>
          <w:lang w:val="en-US" w:eastAsia="zh-CN"/>
        </w:rPr>
        <w:t xml:space="preserve">, </w:t>
      </w:r>
      <w:r w:rsidR="00204329">
        <w:rPr>
          <w:rFonts w:ascii="Times New Roman" w:hAnsi="Times New Roman"/>
          <w:lang w:val="en-US" w:eastAsia="zh-CN"/>
        </w:rPr>
        <w:t>t</w:t>
      </w:r>
      <w:r w:rsidR="00481468" w:rsidRPr="00481468">
        <w:rPr>
          <w:rFonts w:ascii="Times New Roman" w:hAnsi="Times New Roman"/>
          <w:lang w:val="en-US" w:eastAsia="zh-CN"/>
        </w:rPr>
        <w:t>he system development environment</w:t>
      </w:r>
      <w:r w:rsidR="00B5607D" w:rsidRPr="00B5607D">
        <w:rPr>
          <w:rFonts w:ascii="Times New Roman" w:hAnsi="Times New Roman"/>
          <w:lang w:val="en-US" w:eastAsia="zh-CN"/>
        </w:rPr>
        <w:t xml:space="preserve"> section is IntelliJ IDEA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My</w:t>
      </w:r>
      <w:r w:rsidR="00611B9D">
        <w:rPr>
          <w:rFonts w:ascii="Times New Roman" w:hAnsi="Times New Roman"/>
          <w:lang w:val="en-US" w:eastAsia="zh-CN"/>
        </w:rPr>
        <w:t>SQL</w:t>
      </w:r>
      <w:r w:rsidR="00B5607D" w:rsidRPr="00B5607D">
        <w:rPr>
          <w:rFonts w:ascii="Times New Roman" w:hAnsi="Times New Roman"/>
          <w:lang w:val="en-US" w:eastAsia="zh-CN"/>
        </w:rPr>
        <w:t xml:space="preserve"> as </w:t>
      </w:r>
      <w:r w:rsidR="00204329">
        <w:rPr>
          <w:rFonts w:ascii="Times New Roman" w:hAnsi="Times New Roman"/>
          <w:lang w:val="en-US" w:eastAsia="zh-CN"/>
        </w:rPr>
        <w:t>the</w:t>
      </w:r>
      <w:r w:rsidR="00B5607D" w:rsidRPr="00B5607D">
        <w:rPr>
          <w:rFonts w:ascii="Times New Roman" w:hAnsi="Times New Roman"/>
          <w:lang w:val="en-US" w:eastAsia="zh-CN"/>
        </w:rPr>
        <w:t xml:space="preserve"> database</w:t>
      </w:r>
      <w:r w:rsidR="00481468">
        <w:rPr>
          <w:rFonts w:ascii="Times New Roman" w:hAnsi="Times New Roman"/>
          <w:lang w:val="en-US" w:eastAsia="zh-CN"/>
        </w:rPr>
        <w:t>.</w:t>
      </w:r>
      <w:r w:rsidR="00B5607D" w:rsidRPr="00B5607D">
        <w:rPr>
          <w:rFonts w:ascii="Times New Roman" w:hAnsi="Times New Roman"/>
          <w:lang w:val="en-US" w:eastAsia="zh-CN"/>
        </w:rPr>
        <w:t xml:space="preserve"> </w:t>
      </w:r>
      <w:r w:rsidR="00481468">
        <w:rPr>
          <w:rFonts w:ascii="Times New Roman" w:hAnsi="Times New Roman"/>
          <w:lang w:val="en-US" w:eastAsia="zh-CN"/>
        </w:rPr>
        <w:t>U</w:t>
      </w:r>
      <w:r w:rsidR="00B5607D" w:rsidRPr="00B5607D">
        <w:rPr>
          <w:rFonts w:ascii="Times New Roman" w:hAnsi="Times New Roman"/>
          <w:lang w:val="en-US" w:eastAsia="zh-CN"/>
        </w:rPr>
        <w:t>sing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Cloud with Spring</w:t>
      </w:r>
      <w:r w:rsidR="00174BDD">
        <w:rPr>
          <w:rFonts w:ascii="Times New Roman" w:hAnsi="Times New Roman"/>
          <w:lang w:val="en-US" w:eastAsia="zh-CN"/>
        </w:rPr>
        <w:t xml:space="preserve"> </w:t>
      </w:r>
      <w:r w:rsidR="00B5607D" w:rsidRPr="00B5607D">
        <w:rPr>
          <w:rFonts w:ascii="Times New Roman" w:hAnsi="Times New Roman"/>
          <w:lang w:val="en-US" w:eastAsia="zh-CN"/>
        </w:rPr>
        <w:t>Boo</w:t>
      </w:r>
      <w:r w:rsidR="008D7F08">
        <w:rPr>
          <w:rFonts w:ascii="Times New Roman" w:hAnsi="Times New Roman"/>
          <w:lang w:val="en-US" w:eastAsia="zh-CN"/>
        </w:rPr>
        <w:t>t</w:t>
      </w:r>
      <w:r w:rsidR="00B5607D" w:rsidRPr="00B5607D">
        <w:rPr>
          <w:rFonts w:ascii="Times New Roman" w:hAnsi="Times New Roman"/>
          <w:lang w:val="en-US" w:eastAsia="zh-CN"/>
        </w:rPr>
        <w:t xml:space="preserve">, using </w:t>
      </w:r>
      <w:proofErr w:type="spellStart"/>
      <w:r w:rsidR="00A62FE8" w:rsidRPr="00A62FE8">
        <w:rPr>
          <w:rFonts w:ascii="Times New Roman" w:hAnsi="Times New Roman"/>
          <w:lang w:val="en-US" w:eastAsia="zh-CN"/>
        </w:rPr>
        <w:t>Nacos</w:t>
      </w:r>
      <w:proofErr w:type="spellEnd"/>
      <w:r w:rsidR="00B5607D" w:rsidRPr="00B5607D">
        <w:rPr>
          <w:rFonts w:ascii="Times New Roman" w:hAnsi="Times New Roman"/>
          <w:lang w:val="en-US" w:eastAsia="zh-CN"/>
        </w:rPr>
        <w:t xml:space="preserve"> as the registration center</w:t>
      </w:r>
      <w:r w:rsidR="00E86EC1">
        <w:rPr>
          <w:rFonts w:ascii="Times New Roman" w:hAnsi="Times New Roman"/>
          <w:lang w:val="en-US" w:eastAsia="zh-CN"/>
        </w:rPr>
        <w:t xml:space="preserve">. </w:t>
      </w:r>
      <w:r w:rsidR="008F2C27" w:rsidRPr="008F2C27">
        <w:rPr>
          <w:rFonts w:ascii="Times New Roman" w:hAnsi="Times New Roman"/>
          <w:lang w:val="en-US" w:eastAsia="zh-CN"/>
        </w:rPr>
        <w:t>The front-end part of the integrated development environment is WebStorm, using Vue.js</w:t>
      </w:r>
      <w:r w:rsidR="008F2C27">
        <w:rPr>
          <w:rFonts w:ascii="Times New Roman" w:hAnsi="Times New Roman"/>
          <w:lang w:val="en-US" w:eastAsia="zh-CN"/>
        </w:rPr>
        <w:t xml:space="preserve"> </w:t>
      </w:r>
      <w:r w:rsidR="008F2C27" w:rsidRPr="008F2C27">
        <w:rPr>
          <w:rFonts w:ascii="Times New Roman" w:hAnsi="Times New Roman"/>
          <w:lang w:val="en-US" w:eastAsia="zh-CN"/>
        </w:rPr>
        <w:t>+</w:t>
      </w:r>
      <w:r w:rsidR="008F2C27">
        <w:rPr>
          <w:rFonts w:ascii="Times New Roman" w:hAnsi="Times New Roman"/>
          <w:lang w:val="en-US" w:eastAsia="zh-CN"/>
        </w:rPr>
        <w:t xml:space="preserve"> E</w:t>
      </w:r>
      <w:r w:rsidR="008F2C27" w:rsidRPr="008F2C27">
        <w:rPr>
          <w:rFonts w:ascii="Times New Roman" w:hAnsi="Times New Roman"/>
          <w:lang w:val="en-US" w:eastAsia="zh-CN"/>
        </w:rPr>
        <w:t>lement</w:t>
      </w:r>
      <w:r w:rsidR="008F2C27">
        <w:rPr>
          <w:rFonts w:ascii="Times New Roman" w:hAnsi="Times New Roman"/>
          <w:lang w:val="en-US" w:eastAsia="zh-CN"/>
        </w:rPr>
        <w:t>-</w:t>
      </w:r>
      <w:r w:rsidR="008F2C27" w:rsidRPr="008F2C27">
        <w:rPr>
          <w:rFonts w:ascii="Times New Roman" w:hAnsi="Times New Roman"/>
          <w:lang w:val="en-US" w:eastAsia="zh-CN"/>
        </w:rPr>
        <w:t xml:space="preserve">UI, using </w:t>
      </w:r>
      <w:proofErr w:type="spellStart"/>
      <w:r w:rsidR="00217A25">
        <w:rPr>
          <w:rFonts w:ascii="Times New Roman" w:hAnsi="Times New Roman"/>
          <w:lang w:val="en-US" w:eastAsia="zh-CN"/>
        </w:rPr>
        <w:t>A</w:t>
      </w:r>
      <w:r w:rsidR="008F2C27" w:rsidRPr="008F2C27">
        <w:rPr>
          <w:rFonts w:ascii="Times New Roman" w:hAnsi="Times New Roman"/>
          <w:lang w:val="en-US" w:eastAsia="zh-CN"/>
        </w:rPr>
        <w:t>xios</w:t>
      </w:r>
      <w:proofErr w:type="spellEnd"/>
      <w:r w:rsidR="008F2C27" w:rsidRPr="008F2C27">
        <w:rPr>
          <w:rFonts w:ascii="Times New Roman" w:hAnsi="Times New Roman"/>
          <w:lang w:val="en-US" w:eastAsia="zh-CN"/>
        </w:rPr>
        <w:t xml:space="preserve"> to invoke the back-end interface</w:t>
      </w:r>
      <w:r w:rsidR="002F6497">
        <w:rPr>
          <w:rFonts w:ascii="Times New Roman" w:hAnsi="Times New Roman"/>
          <w:lang w:val="en-US" w:eastAsia="zh-CN"/>
        </w:rPr>
        <w:t xml:space="preserve">. </w:t>
      </w:r>
      <w:r w:rsidR="00791AE3" w:rsidRPr="0030253F">
        <w:rPr>
          <w:rFonts w:ascii="Times New Roman" w:hAnsi="Times New Roman"/>
          <w:lang w:val="en-US" w:eastAsia="zh-CN"/>
        </w:rPr>
        <w:t xml:space="preserve">The system consists of two parts: </w:t>
      </w:r>
      <w:r w:rsidR="00DE13FF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ommunity system and administrator system</w:t>
      </w:r>
      <w:r w:rsidR="003D72BF">
        <w:rPr>
          <w:rFonts w:ascii="Times New Roman" w:hAnsi="Times New Roman"/>
          <w:lang w:val="en-US" w:eastAsia="zh-CN"/>
        </w:rPr>
        <w:t>. C</w:t>
      </w:r>
      <w:r w:rsidR="00791AE3" w:rsidRPr="0030253F">
        <w:rPr>
          <w:rFonts w:ascii="Times New Roman" w:hAnsi="Times New Roman"/>
          <w:lang w:val="en-US" w:eastAsia="zh-CN"/>
        </w:rPr>
        <w:t>ommunity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276C3E">
        <w:rPr>
          <w:rFonts w:ascii="Times New Roman" w:hAnsi="Times New Roman"/>
          <w:lang w:val="en-US" w:eastAsia="zh-CN"/>
        </w:rPr>
        <w:t>home</w:t>
      </w:r>
      <w:r w:rsidR="00791AE3" w:rsidRPr="0030253F">
        <w:rPr>
          <w:rFonts w:ascii="Times New Roman" w:hAnsi="Times New Roman"/>
          <w:lang w:val="en-US" w:eastAsia="zh-CN"/>
        </w:rPr>
        <w:t xml:space="preserve"> page recommendation module, </w:t>
      </w:r>
      <w:r w:rsidR="005979E4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module, blog module, </w:t>
      </w:r>
      <w:r w:rsidR="005979E4">
        <w:rPr>
          <w:rFonts w:ascii="Times New Roman" w:hAnsi="Times New Roman"/>
          <w:lang w:val="en-US" w:eastAsia="zh-CN"/>
        </w:rPr>
        <w:t>f</w:t>
      </w:r>
      <w:r w:rsidR="00791AE3" w:rsidRPr="0030253F">
        <w:rPr>
          <w:rFonts w:ascii="Times New Roman" w:hAnsi="Times New Roman"/>
          <w:lang w:val="en-US" w:eastAsia="zh-CN"/>
        </w:rPr>
        <w:t>orum module,</w:t>
      </w:r>
      <w:r w:rsidR="00DF56A8">
        <w:rPr>
          <w:rFonts w:ascii="Times New Roman" w:hAnsi="Times New Roman"/>
          <w:lang w:val="en-US" w:eastAsia="zh-CN"/>
        </w:rPr>
        <w:t xml:space="preserve"> </w:t>
      </w:r>
      <w:r w:rsidR="005979E4">
        <w:rPr>
          <w:rFonts w:ascii="Times New Roman" w:hAnsi="Times New Roman"/>
          <w:lang w:val="en-US" w:eastAsia="zh-CN"/>
        </w:rPr>
        <w:t>u</w:t>
      </w:r>
      <w:r w:rsidR="00791AE3" w:rsidRPr="0030253F">
        <w:rPr>
          <w:rFonts w:ascii="Times New Roman" w:hAnsi="Times New Roman"/>
          <w:lang w:val="en-US" w:eastAsia="zh-CN"/>
        </w:rPr>
        <w:t xml:space="preserve">ser </w:t>
      </w:r>
      <w:r w:rsidR="005979E4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>enter module</w:t>
      </w:r>
      <w:r w:rsidR="00DF56A8">
        <w:rPr>
          <w:rFonts w:ascii="Times New Roman" w:hAnsi="Times New Roman"/>
          <w:lang w:val="en-US" w:eastAsia="zh-CN"/>
        </w:rPr>
        <w:t xml:space="preserve"> and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p</w:t>
      </w:r>
      <w:r w:rsidR="00791AE3" w:rsidRPr="0030253F">
        <w:rPr>
          <w:rFonts w:ascii="Times New Roman" w:hAnsi="Times New Roman"/>
          <w:lang w:val="en-US" w:eastAsia="zh-CN"/>
        </w:rPr>
        <w:t xml:space="preserve">ersonal </w:t>
      </w:r>
      <w:r w:rsidR="00DF56A8">
        <w:rPr>
          <w:rFonts w:ascii="Times New Roman" w:hAnsi="Times New Roman"/>
          <w:lang w:val="en-US" w:eastAsia="zh-CN"/>
        </w:rPr>
        <w:t>c</w:t>
      </w:r>
      <w:r w:rsidR="00791AE3" w:rsidRPr="0030253F">
        <w:rPr>
          <w:rFonts w:ascii="Times New Roman" w:hAnsi="Times New Roman"/>
          <w:lang w:val="en-US" w:eastAsia="zh-CN"/>
        </w:rPr>
        <w:t xml:space="preserve">enter module. </w:t>
      </w:r>
      <w:r w:rsidR="00DF56A8">
        <w:rPr>
          <w:rFonts w:ascii="Times New Roman" w:hAnsi="Times New Roman"/>
          <w:lang w:val="en-US" w:eastAsia="zh-CN"/>
        </w:rPr>
        <w:t>A</w:t>
      </w:r>
      <w:r w:rsidR="00791AE3" w:rsidRPr="0030253F">
        <w:rPr>
          <w:rFonts w:ascii="Times New Roman" w:hAnsi="Times New Roman"/>
          <w:lang w:val="en-US" w:eastAsia="zh-CN"/>
        </w:rPr>
        <w:t>dministrator system includes</w:t>
      </w:r>
      <w:r w:rsidR="004C74E9">
        <w:rPr>
          <w:rFonts w:ascii="Times New Roman" w:hAnsi="Times New Roman"/>
          <w:lang w:val="en-US" w:eastAsia="zh-CN"/>
        </w:rPr>
        <w:t>,</w:t>
      </w:r>
      <w:r w:rsidR="00791AE3" w:rsidRPr="0030253F">
        <w:rPr>
          <w:rFonts w:ascii="Times New Roman" w:hAnsi="Times New Roman"/>
          <w:lang w:val="en-US" w:eastAsia="zh-CN"/>
        </w:rPr>
        <w:t xml:space="preserve"> </w:t>
      </w:r>
      <w:r w:rsidR="00DF56A8">
        <w:rPr>
          <w:rFonts w:ascii="Times New Roman" w:hAnsi="Times New Roman"/>
          <w:lang w:val="en-US" w:eastAsia="zh-CN"/>
        </w:rPr>
        <w:t>n</w:t>
      </w:r>
      <w:r w:rsidR="00791AE3" w:rsidRPr="0030253F">
        <w:rPr>
          <w:rFonts w:ascii="Times New Roman" w:hAnsi="Times New Roman"/>
          <w:lang w:val="en-US" w:eastAsia="zh-CN"/>
        </w:rPr>
        <w:t xml:space="preserve">ews maintenance module, post management module, blog </w:t>
      </w:r>
      <w:r w:rsidR="00DF56A8">
        <w:rPr>
          <w:rFonts w:ascii="Times New Roman" w:hAnsi="Times New Roman"/>
          <w:lang w:val="en-US" w:eastAsia="zh-CN"/>
        </w:rPr>
        <w:t>m</w:t>
      </w:r>
      <w:r w:rsidR="00791AE3" w:rsidRPr="0030253F">
        <w:rPr>
          <w:rFonts w:ascii="Times New Roman" w:hAnsi="Times New Roman"/>
          <w:lang w:val="en-US" w:eastAsia="zh-CN"/>
        </w:rPr>
        <w:t>anagement module</w:t>
      </w:r>
      <w:r w:rsidR="00DF56A8">
        <w:rPr>
          <w:rFonts w:ascii="Times New Roman" w:hAnsi="Times New Roman"/>
          <w:lang w:val="en-US" w:eastAsia="zh-CN"/>
        </w:rPr>
        <w:t xml:space="preserve"> and </w:t>
      </w:r>
      <w:r w:rsidR="00791AE3" w:rsidRPr="0030253F">
        <w:rPr>
          <w:rFonts w:ascii="Times New Roman" w:hAnsi="Times New Roman"/>
          <w:lang w:val="en-US" w:eastAsia="zh-CN"/>
        </w:rPr>
        <w:t>user Management module.</w:t>
      </w:r>
      <w:r w:rsidR="00EB1AFB">
        <w:rPr>
          <w:rFonts w:ascii="Times New Roman" w:hAnsi="Times New Roman"/>
          <w:lang w:val="en-US" w:eastAsia="zh-CN"/>
        </w:rPr>
        <w:t xml:space="preserve"> </w:t>
      </w:r>
      <w:r w:rsidR="00EB1AFB" w:rsidRPr="00EB1AFB">
        <w:rPr>
          <w:rFonts w:ascii="Times New Roman" w:hAnsi="Times New Roman"/>
          <w:lang w:val="en-US" w:eastAsia="zh-CN"/>
        </w:rPr>
        <w:t>Users can upload videos when they edit a blog, edit a post, and users can decide where to insert the video themselves</w:t>
      </w:r>
      <w:r w:rsidR="00EB1AFB">
        <w:rPr>
          <w:rFonts w:ascii="Times New Roman" w:hAnsi="Times New Roman"/>
          <w:lang w:val="en-US" w:eastAsia="zh-CN"/>
        </w:rPr>
        <w:t>.</w:t>
      </w:r>
    </w:p>
    <w:p w14:paraId="657BF2AB" w14:textId="173016A0" w:rsidR="00EA2832" w:rsidRPr="006D3CFE" w:rsidRDefault="00091F98" w:rsidP="00091F98">
      <w:pPr>
        <w:pStyle w:val="af5"/>
        <w:ind w:firstLine="240"/>
        <w:rPr>
          <w:rFonts w:ascii="Times New Roman" w:hAnsi="Times New Roman"/>
          <w:lang w:val="en-US" w:eastAsia="zh-CN"/>
        </w:rPr>
      </w:pPr>
      <w:r w:rsidRPr="00091F98">
        <w:rPr>
          <w:rFonts w:ascii="Times New Roman" w:hAnsi="Times New Roman"/>
          <w:lang w:val="en-US" w:eastAsia="zh-CN"/>
        </w:rPr>
        <w:t>The system realizes a website that communicates technology, obtains and shares knowledge and technology, understands the latest technology news</w:t>
      </w:r>
      <w:r w:rsidR="00307849">
        <w:rPr>
          <w:rFonts w:ascii="Times New Roman" w:hAnsi="Times New Roman"/>
          <w:lang w:val="en-US" w:eastAsia="zh-CN"/>
        </w:rPr>
        <w:t xml:space="preserve">, </w:t>
      </w:r>
      <w:r w:rsidR="003E72E9">
        <w:rPr>
          <w:rFonts w:ascii="Times New Roman" w:hAnsi="Times New Roman"/>
          <w:lang w:val="en-US" w:eastAsia="zh-CN"/>
        </w:rPr>
        <w:t>p</w:t>
      </w:r>
      <w:r w:rsidRPr="00091F98">
        <w:rPr>
          <w:rFonts w:ascii="Times New Roman" w:hAnsi="Times New Roman"/>
          <w:lang w:val="en-US" w:eastAsia="zh-CN"/>
        </w:rPr>
        <w:t>rovides IT technology exchange platform for technicians to solve technical problems</w:t>
      </w:r>
      <w:r w:rsidR="0002222D">
        <w:rPr>
          <w:rFonts w:ascii="Times New Roman" w:hAnsi="Times New Roman"/>
          <w:lang w:val="en-US" w:eastAsia="zh-CN"/>
        </w:rPr>
        <w:t>,</w:t>
      </w:r>
      <w:r w:rsidRPr="00091F98">
        <w:rPr>
          <w:rFonts w:ascii="Times New Roman" w:hAnsi="Times New Roman"/>
          <w:lang w:val="en-US" w:eastAsia="zh-CN"/>
        </w:rPr>
        <w:t xml:space="preserve"> </w:t>
      </w:r>
      <w:r w:rsidR="0002222D">
        <w:rPr>
          <w:rFonts w:ascii="Times New Roman" w:hAnsi="Times New Roman"/>
          <w:lang w:val="en-US" w:eastAsia="zh-CN"/>
        </w:rPr>
        <w:t>c</w:t>
      </w:r>
      <w:r w:rsidRPr="00091F98">
        <w:rPr>
          <w:rFonts w:ascii="Times New Roman" w:hAnsi="Times New Roman"/>
          <w:lang w:val="en-US" w:eastAsia="zh-CN"/>
        </w:rPr>
        <w:t>ommunicate with each other, share learning results, and get the latest news from the IT industry.</w:t>
      </w:r>
      <w:r w:rsidR="00A40165">
        <w:rPr>
          <w:rFonts w:ascii="Times New Roman" w:hAnsi="Times New Roman"/>
          <w:lang w:val="en-US" w:eastAsia="zh-CN"/>
        </w:rPr>
        <w:t xml:space="preserve"> Add video elements based on traditional content. Better improve the user's experience.</w:t>
      </w:r>
    </w:p>
    <w:p w14:paraId="4EE89164" w14:textId="77777777" w:rsidR="00E34660" w:rsidRPr="00921D27" w:rsidRDefault="00E34660" w:rsidP="00A40165">
      <w:pPr>
        <w:spacing w:line="360" w:lineRule="auto"/>
        <w:rPr>
          <w:sz w:val="24"/>
        </w:rPr>
      </w:pPr>
    </w:p>
    <w:p w14:paraId="1109B41F" w14:textId="735895AB" w:rsidR="00C87B87" w:rsidRDefault="00C90FD0" w:rsidP="00C87B87">
      <w:pPr>
        <w:spacing w:line="360" w:lineRule="auto"/>
        <w:ind w:firstLineChars="100" w:firstLine="241"/>
        <w:rPr>
          <w:sz w:val="24"/>
        </w:rPr>
      </w:pPr>
      <w:r w:rsidRPr="009506AD">
        <w:rPr>
          <w:b/>
          <w:bCs/>
          <w:sz w:val="24"/>
        </w:rPr>
        <w:t xml:space="preserve">Key words: </w:t>
      </w:r>
      <w:r w:rsidR="00C87B87">
        <w:rPr>
          <w:sz w:val="24"/>
          <w:lang w:val="en"/>
        </w:rPr>
        <w:t>Technology community</w:t>
      </w:r>
      <w:r w:rsidR="00C87B87">
        <w:rPr>
          <w:rFonts w:hint="eastAsia"/>
          <w:sz w:val="24"/>
        </w:rPr>
        <w:t>, Vue</w:t>
      </w:r>
      <w:r w:rsidR="00625B14">
        <w:rPr>
          <w:sz w:val="24"/>
        </w:rPr>
        <w:t>.js</w:t>
      </w:r>
      <w:r w:rsidR="00C87B87">
        <w:rPr>
          <w:rFonts w:hint="eastAsia"/>
          <w:sz w:val="24"/>
        </w:rPr>
        <w:t>, Spring</w:t>
      </w:r>
      <w:r w:rsidR="00BC5826">
        <w:rPr>
          <w:sz w:val="24"/>
        </w:rPr>
        <w:t xml:space="preserve"> </w:t>
      </w:r>
      <w:r w:rsidR="00C87B87">
        <w:rPr>
          <w:rFonts w:hint="eastAsia"/>
          <w:sz w:val="24"/>
        </w:rPr>
        <w:t>Cloud, My</w:t>
      </w:r>
      <w:r w:rsidR="00BC5826">
        <w:rPr>
          <w:rFonts w:hint="eastAsia"/>
          <w:sz w:val="24"/>
        </w:rPr>
        <w:t>SQL</w:t>
      </w:r>
      <w:r w:rsidR="00C87B87">
        <w:rPr>
          <w:rFonts w:hint="eastAsia"/>
          <w:sz w:val="24"/>
        </w:rPr>
        <w:t xml:space="preserve">, </w:t>
      </w:r>
      <w:proofErr w:type="spellStart"/>
      <w:r w:rsidR="00C87B87">
        <w:rPr>
          <w:rFonts w:hint="eastAsia"/>
          <w:sz w:val="24"/>
        </w:rPr>
        <w:t>Nacos</w:t>
      </w:r>
      <w:proofErr w:type="spellEnd"/>
    </w:p>
    <w:p w14:paraId="15D34E7E" w14:textId="77777777" w:rsidR="00530CBE" w:rsidRDefault="00530CBE" w:rsidP="00530CBE">
      <w:pPr>
        <w:spacing w:line="360" w:lineRule="auto"/>
        <w:ind w:firstLineChars="100" w:firstLine="240"/>
        <w:rPr>
          <w:sz w:val="24"/>
        </w:rPr>
        <w:sectPr w:rsidR="00530CBE" w:rsidSect="00E419A3">
          <w:headerReference w:type="default" r:id="rId10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</w:p>
    <w:p w14:paraId="36A6F67E" w14:textId="43E06196" w:rsidR="00C563E9" w:rsidRDefault="00C8504F" w:rsidP="00791858">
      <w:pPr>
        <w:spacing w:line="360" w:lineRule="auto"/>
        <w:jc w:val="center"/>
        <w:rPr>
          <w:rFonts w:ascii="黑体" w:eastAsia="黑体" w:hAnsi="黑体" w:hint="eastAsia"/>
          <w:noProof/>
          <w:sz w:val="44"/>
          <w:szCs w:val="44"/>
        </w:rPr>
      </w:pPr>
      <w:bookmarkStart w:id="17" w:name="_Toc188426324"/>
      <w:bookmarkStart w:id="18" w:name="_Toc188426549"/>
      <w:bookmarkStart w:id="19" w:name="_Toc188426666"/>
      <w:bookmarkStart w:id="20" w:name="_Toc188427218"/>
      <w:bookmarkStart w:id="21" w:name="_Toc188433579"/>
      <w:r w:rsidRPr="00AA1244">
        <w:rPr>
          <w:rFonts w:ascii="黑体" w:eastAsia="黑体" w:hAnsi="黑体"/>
          <w:noProof/>
          <w:sz w:val="44"/>
          <w:szCs w:val="44"/>
        </w:rPr>
        <w:lastRenderedPageBreak/>
        <w:t>目  录</w:t>
      </w:r>
      <w:bookmarkEnd w:id="17"/>
      <w:bookmarkEnd w:id="18"/>
      <w:bookmarkEnd w:id="19"/>
      <w:bookmarkEnd w:id="20"/>
      <w:bookmarkEnd w:id="21"/>
    </w:p>
    <w:p w14:paraId="77DED0CF" w14:textId="1D693669" w:rsidR="00410169" w:rsidRDefault="00791858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873435" w:history="1">
        <w:r w:rsidR="00410169" w:rsidRPr="00125705">
          <w:rPr>
            <w:rStyle w:val="aa"/>
            <w:rFonts w:ascii="黑体" w:eastAsia="黑体" w:hAnsi="黑体"/>
          </w:rPr>
          <w:t>摘  要</w:t>
        </w:r>
        <w:r w:rsidR="00410169">
          <w:rPr>
            <w:webHidden/>
          </w:rPr>
          <w:tab/>
        </w:r>
        <w:r w:rsidR="00410169">
          <w:rPr>
            <w:webHidden/>
          </w:rPr>
          <w:fldChar w:fldCharType="begin"/>
        </w:r>
        <w:r w:rsidR="00410169">
          <w:rPr>
            <w:webHidden/>
          </w:rPr>
          <w:instrText xml:space="preserve"> PAGEREF _Toc6873435 \h </w:instrText>
        </w:r>
        <w:r w:rsidR="00410169">
          <w:rPr>
            <w:webHidden/>
          </w:rPr>
        </w:r>
        <w:r w:rsidR="00410169">
          <w:rPr>
            <w:webHidden/>
          </w:rPr>
          <w:fldChar w:fldCharType="separate"/>
        </w:r>
        <w:r w:rsidR="00845514">
          <w:rPr>
            <w:webHidden/>
          </w:rPr>
          <w:t>I</w:t>
        </w:r>
        <w:r w:rsidR="00410169">
          <w:rPr>
            <w:webHidden/>
          </w:rPr>
          <w:fldChar w:fldCharType="end"/>
        </w:r>
      </w:hyperlink>
    </w:p>
    <w:p w14:paraId="39FD7AA7" w14:textId="3D40E95B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36" w:history="1">
        <w:r w:rsidRPr="00125705">
          <w:rPr>
            <w:rStyle w:val="aa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II</w:t>
        </w:r>
        <w:r>
          <w:rPr>
            <w:webHidden/>
          </w:rPr>
          <w:fldChar w:fldCharType="end"/>
        </w:r>
      </w:hyperlink>
    </w:p>
    <w:p w14:paraId="4C573069" w14:textId="3A32C8C2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37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1</w:t>
        </w:r>
        <w:r w:rsidRPr="00125705">
          <w:rPr>
            <w:rStyle w:val="aa"/>
            <w:rFonts w:eastAsia="黑体"/>
          </w:rPr>
          <w:t>章　项目概述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7E8FA85" w14:textId="17FFCED4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38" w:history="1">
        <w:r w:rsidRPr="00125705">
          <w:rPr>
            <w:rStyle w:val="aa"/>
            <w:noProof/>
          </w:rPr>
          <w:t xml:space="preserve">1.1 </w:t>
        </w:r>
        <w:r w:rsidRPr="00125705">
          <w:rPr>
            <w:rStyle w:val="aa"/>
            <w:noProof/>
          </w:rPr>
          <w:t>问题描述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DF9A01" w14:textId="7939C71D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39" w:history="1">
        <w:r w:rsidRPr="00125705">
          <w:rPr>
            <w:rStyle w:val="aa"/>
            <w:noProof/>
          </w:rPr>
          <w:t xml:space="preserve">1.2 </w:t>
        </w:r>
        <w:r w:rsidRPr="00125705">
          <w:rPr>
            <w:rStyle w:val="aa"/>
            <w:noProof/>
          </w:rPr>
          <w:t>项目目标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0240276" w14:textId="531ED7C9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0" w:history="1">
        <w:r w:rsidRPr="00125705">
          <w:rPr>
            <w:rStyle w:val="aa"/>
            <w:noProof/>
          </w:rPr>
          <w:t xml:space="preserve">1.3 </w:t>
        </w:r>
        <w:r w:rsidRPr="00125705">
          <w:rPr>
            <w:rStyle w:val="aa"/>
            <w:noProof/>
          </w:rPr>
          <w:t>项目适用范围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7F4A81" w14:textId="4C7A45DC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1" w:history="1">
        <w:r w:rsidRPr="00125705">
          <w:rPr>
            <w:rStyle w:val="aa"/>
            <w:noProof/>
          </w:rPr>
          <w:t xml:space="preserve">1.4 </w:t>
        </w:r>
        <w:r w:rsidRPr="00125705">
          <w:rPr>
            <w:rStyle w:val="aa"/>
            <w:noProof/>
          </w:rPr>
          <w:t>涉众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E59DDF9" w14:textId="14307FBB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42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2</w:t>
        </w:r>
        <w:r w:rsidRPr="00125705">
          <w:rPr>
            <w:rStyle w:val="aa"/>
            <w:rFonts w:eastAsia="黑体"/>
          </w:rPr>
          <w:t>章　需求分析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8A5929D" w14:textId="6D4898E9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3" w:history="1">
        <w:r w:rsidRPr="00125705">
          <w:rPr>
            <w:rStyle w:val="aa"/>
            <w:noProof/>
          </w:rPr>
          <w:t xml:space="preserve">2.1 </w:t>
        </w:r>
        <w:r w:rsidRPr="00125705">
          <w:rPr>
            <w:rStyle w:val="aa"/>
            <w:noProof/>
          </w:rPr>
          <w:t>业务需求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F6864C" w14:textId="6224C312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44" w:history="1">
        <w:r w:rsidRPr="00125705">
          <w:rPr>
            <w:rStyle w:val="aa"/>
          </w:rPr>
          <w:t xml:space="preserve">2.1.1 </w:t>
        </w:r>
        <w:r w:rsidRPr="00693640">
          <w:rPr>
            <w:rStyle w:val="aa"/>
            <w:rFonts w:ascii="黑体" w:eastAsia="黑体" w:hAnsi="黑体"/>
          </w:rPr>
          <w:t>业务对象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68AF5B7" w14:textId="6E4EF28E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5" w:history="1">
        <w:r w:rsidRPr="00125705">
          <w:rPr>
            <w:rStyle w:val="aa"/>
            <w:noProof/>
          </w:rPr>
          <w:t xml:space="preserve">2.2 </w:t>
        </w:r>
        <w:r w:rsidRPr="00125705">
          <w:rPr>
            <w:rStyle w:val="aa"/>
            <w:noProof/>
          </w:rPr>
          <w:t>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C013ABB" w14:textId="7D14637A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46" w:history="1">
        <w:r w:rsidRPr="00125705">
          <w:rPr>
            <w:rStyle w:val="aa"/>
          </w:rPr>
          <w:t xml:space="preserve">2.2.1 </w:t>
        </w:r>
        <w:r w:rsidRPr="00693640">
          <w:rPr>
            <w:rStyle w:val="aa"/>
            <w:rFonts w:ascii="黑体" w:eastAsia="黑体" w:hAnsi="黑体"/>
          </w:rPr>
          <w:t>用例概述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636FC31" w14:textId="39CDE36C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47" w:history="1">
        <w:r w:rsidRPr="00125705">
          <w:rPr>
            <w:rStyle w:val="aa"/>
          </w:rPr>
          <w:t xml:space="preserve">2.2.2 </w:t>
        </w:r>
        <w:r w:rsidRPr="00693640">
          <w:rPr>
            <w:rStyle w:val="aa"/>
            <w:rFonts w:ascii="黑体" w:eastAsia="黑体" w:hAnsi="黑体"/>
          </w:rPr>
          <w:t>用例描述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67598A0" w14:textId="05EDB688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8" w:history="1">
        <w:r w:rsidRPr="00125705">
          <w:rPr>
            <w:rStyle w:val="aa"/>
            <w:noProof/>
          </w:rPr>
          <w:t xml:space="preserve">2.3 </w:t>
        </w:r>
        <w:r w:rsidRPr="00125705">
          <w:rPr>
            <w:rStyle w:val="aa"/>
            <w:noProof/>
          </w:rPr>
          <w:t>非功能性需求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6D0E22" w14:textId="521E2366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49" w:history="1">
        <w:r w:rsidRPr="00125705">
          <w:rPr>
            <w:rStyle w:val="aa"/>
            <w:noProof/>
          </w:rPr>
          <w:t xml:space="preserve">2.4 </w:t>
        </w:r>
        <w:r w:rsidRPr="00125705">
          <w:rPr>
            <w:rStyle w:val="a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C430A8" w14:textId="7A46FD17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50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3</w:t>
        </w:r>
        <w:r w:rsidRPr="00125705">
          <w:rPr>
            <w:rStyle w:val="aa"/>
            <w:rFonts w:eastAsia="黑体"/>
          </w:rPr>
          <w:t>章　系统设计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38B4BB7" w14:textId="0D203F0D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51" w:history="1">
        <w:r w:rsidRPr="00125705">
          <w:rPr>
            <w:rStyle w:val="aa"/>
            <w:noProof/>
          </w:rPr>
          <w:t xml:space="preserve">3.1 </w:t>
        </w:r>
        <w:r w:rsidRPr="00125705">
          <w:rPr>
            <w:rStyle w:val="aa"/>
            <w:noProof/>
          </w:rPr>
          <w:t>技术路线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E4652D" w14:textId="37BFF3A5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52" w:history="1">
        <w:r w:rsidRPr="00125705">
          <w:rPr>
            <w:rStyle w:val="aa"/>
            <w:noProof/>
          </w:rPr>
          <w:t xml:space="preserve">3.2 </w:t>
        </w:r>
        <w:r w:rsidRPr="00125705">
          <w:rPr>
            <w:rStyle w:val="aa"/>
            <w:noProof/>
          </w:rPr>
          <w:t>软件体系结构设计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0A43F2" w14:textId="50AC8B46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53" w:history="1">
        <w:r w:rsidRPr="00125705">
          <w:rPr>
            <w:rStyle w:val="aa"/>
          </w:rPr>
          <w:t xml:space="preserve">3.2.1 </w:t>
        </w:r>
        <w:r w:rsidRPr="00693640">
          <w:rPr>
            <w:rStyle w:val="aa"/>
            <w:rFonts w:ascii="黑体" w:eastAsia="黑体" w:hAnsi="黑体"/>
          </w:rPr>
          <w:t>功能结构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EDD5129" w14:textId="587A07E7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54" w:history="1">
        <w:r w:rsidRPr="00125705">
          <w:rPr>
            <w:rStyle w:val="aa"/>
          </w:rPr>
          <w:t xml:space="preserve">3.2.2 </w:t>
        </w:r>
        <w:r w:rsidRPr="00693640">
          <w:rPr>
            <w:rStyle w:val="aa"/>
            <w:rFonts w:ascii="黑体" w:eastAsia="黑体" w:hAnsi="黑体"/>
          </w:rPr>
          <w:t>系统架构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B7F7F38" w14:textId="4ECA811F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55" w:history="1">
        <w:r w:rsidRPr="00125705">
          <w:rPr>
            <w:rStyle w:val="aa"/>
            <w:noProof/>
          </w:rPr>
          <w:t xml:space="preserve">3.3 </w:t>
        </w:r>
        <w:r w:rsidRPr="00125705">
          <w:rPr>
            <w:rStyle w:val="aa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403B6B" w14:textId="2925A4BA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56" w:history="1">
        <w:r w:rsidRPr="00125705">
          <w:rPr>
            <w:rStyle w:val="aa"/>
          </w:rPr>
          <w:t xml:space="preserve">3.3.1 </w:t>
        </w:r>
        <w:r w:rsidRPr="00693640">
          <w:rPr>
            <w:rStyle w:val="aa"/>
            <w:rFonts w:ascii="黑体" w:eastAsia="黑体" w:hAnsi="黑体"/>
          </w:rPr>
          <w:t>概念结构设计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C345AEC" w14:textId="7786F7C1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57" w:history="1">
        <w:r w:rsidRPr="00125705">
          <w:rPr>
            <w:rStyle w:val="aa"/>
          </w:rPr>
          <w:t xml:space="preserve">3.3.2 </w:t>
        </w:r>
        <w:r w:rsidRPr="00693640">
          <w:rPr>
            <w:rStyle w:val="aa"/>
            <w:rFonts w:ascii="黑体" w:eastAsia="黑体" w:hAnsi="黑体"/>
          </w:rPr>
          <w:t>表的详细设计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F9114E1" w14:textId="7907BC3C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58" w:history="1">
        <w:r w:rsidRPr="00125705">
          <w:rPr>
            <w:rStyle w:val="aa"/>
            <w:noProof/>
          </w:rPr>
          <w:t xml:space="preserve">3.4 </w:t>
        </w:r>
        <w:r w:rsidRPr="00125705">
          <w:rPr>
            <w:rStyle w:val="aa"/>
            <w:noProof/>
          </w:rPr>
          <w:t>用例实现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DAF365" w14:textId="36BC5266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59" w:history="1">
        <w:r w:rsidRPr="00125705">
          <w:rPr>
            <w:rStyle w:val="aa"/>
          </w:rPr>
          <w:t xml:space="preserve">3.4.1 </w:t>
        </w:r>
        <w:r w:rsidRPr="00693640">
          <w:rPr>
            <w:rStyle w:val="aa"/>
            <w:rFonts w:ascii="黑体" w:eastAsia="黑体" w:hAnsi="黑体"/>
          </w:rPr>
          <w:t>撰写博客用</w:t>
        </w:r>
        <w:r w:rsidRPr="00693640">
          <w:rPr>
            <w:rStyle w:val="aa"/>
            <w:rFonts w:ascii="黑体" w:eastAsia="黑体" w:hAnsi="黑体"/>
          </w:rPr>
          <w:t>例</w:t>
        </w:r>
        <w:r w:rsidRPr="00693640">
          <w:rPr>
            <w:rStyle w:val="aa"/>
            <w:rFonts w:ascii="黑体" w:eastAsia="黑体" w:hAnsi="黑体"/>
          </w:rPr>
          <w:t>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B86D0B" w14:textId="52D3F39C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0" w:history="1">
        <w:r w:rsidRPr="00125705">
          <w:rPr>
            <w:rStyle w:val="aa"/>
          </w:rPr>
          <w:t xml:space="preserve">3.4.2 </w:t>
        </w:r>
        <w:r w:rsidRPr="00693640">
          <w:rPr>
            <w:rStyle w:val="aa"/>
            <w:rFonts w:ascii="黑体" w:eastAsia="黑体" w:hAnsi="黑体"/>
          </w:rPr>
          <w:t>修改个人信息用例实现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33C0281" w14:textId="2B6AE596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1" w:history="1">
        <w:r w:rsidRPr="00125705">
          <w:rPr>
            <w:rStyle w:val="aa"/>
          </w:rPr>
          <w:t xml:space="preserve">3.4.3 </w:t>
        </w:r>
        <w:r w:rsidRPr="00693640">
          <w:rPr>
            <w:rStyle w:val="aa"/>
            <w:rFonts w:ascii="黑体" w:eastAsia="黑体" w:hAnsi="黑体"/>
          </w:rPr>
          <w:t>修改用户博客用例实现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03901F4" w14:textId="0FBF7E13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2" w:history="1">
        <w:r w:rsidRPr="00125705">
          <w:rPr>
            <w:rStyle w:val="aa"/>
          </w:rPr>
          <w:t xml:space="preserve">3.4.4 </w:t>
        </w:r>
        <w:r w:rsidRPr="00693640">
          <w:rPr>
            <w:rStyle w:val="aa"/>
            <w:rFonts w:ascii="黑体" w:eastAsia="黑体" w:hAnsi="黑体"/>
          </w:rPr>
          <w:t>删除用户博客用</w:t>
        </w:r>
        <w:r w:rsidRPr="00693640">
          <w:rPr>
            <w:rStyle w:val="aa"/>
            <w:rFonts w:ascii="黑体" w:eastAsia="黑体" w:hAnsi="黑体"/>
          </w:rPr>
          <w:t>例</w:t>
        </w:r>
        <w:r w:rsidRPr="00693640">
          <w:rPr>
            <w:rStyle w:val="aa"/>
            <w:rFonts w:ascii="黑体" w:eastAsia="黑体" w:hAnsi="黑体"/>
          </w:rPr>
          <w:t>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60CC77A" w14:textId="7FDD4E67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3" w:history="1">
        <w:r w:rsidRPr="00125705">
          <w:rPr>
            <w:rStyle w:val="aa"/>
          </w:rPr>
          <w:t xml:space="preserve">3.4.5 </w:t>
        </w:r>
        <w:r w:rsidRPr="00693640">
          <w:rPr>
            <w:rStyle w:val="aa"/>
            <w:rFonts w:ascii="黑体" w:eastAsia="黑体" w:hAnsi="黑体"/>
          </w:rPr>
          <w:t>发表评论用例实现（以博客为例）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34D8B5C" w14:textId="280022DA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4" w:history="1">
        <w:r w:rsidRPr="00125705">
          <w:rPr>
            <w:rStyle w:val="aa"/>
          </w:rPr>
          <w:t>3.4.6</w:t>
        </w:r>
        <w:r w:rsidR="00693640">
          <w:rPr>
            <w:rStyle w:val="aa"/>
          </w:rPr>
          <w:t xml:space="preserve"> </w:t>
        </w:r>
        <w:r w:rsidRPr="00693640">
          <w:rPr>
            <w:rStyle w:val="aa"/>
            <w:rFonts w:ascii="黑体" w:eastAsia="黑体" w:hAnsi="黑体"/>
          </w:rPr>
          <w:t>收藏</w:t>
        </w:r>
        <w:r w:rsidRPr="00693640">
          <w:rPr>
            <w:rStyle w:val="aa"/>
            <w:rFonts w:ascii="黑体" w:eastAsia="黑体" w:hAnsi="黑体"/>
          </w:rPr>
          <w:t>用</w:t>
        </w:r>
        <w:r w:rsidRPr="00693640">
          <w:rPr>
            <w:rStyle w:val="aa"/>
            <w:rFonts w:ascii="黑体" w:eastAsia="黑体" w:hAnsi="黑体"/>
          </w:rPr>
          <w:t>例实</w:t>
        </w:r>
        <w:r w:rsidRPr="00693640">
          <w:rPr>
            <w:rStyle w:val="aa"/>
            <w:rFonts w:ascii="黑体" w:eastAsia="黑体" w:hAnsi="黑体"/>
          </w:rPr>
          <w:t>现</w:t>
        </w:r>
        <w:r w:rsidRPr="00693640">
          <w:rPr>
            <w:rStyle w:val="aa"/>
            <w:rFonts w:ascii="黑体" w:eastAsia="黑体" w:hAnsi="黑体"/>
          </w:rPr>
          <w:t>（以博客为例）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20E7FB73" w14:textId="1AA1586B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5" w:history="1">
        <w:r w:rsidRPr="00125705">
          <w:rPr>
            <w:rStyle w:val="aa"/>
          </w:rPr>
          <w:t xml:space="preserve">3.4.7 </w:t>
        </w:r>
        <w:r w:rsidRPr="00693640">
          <w:rPr>
            <w:rStyle w:val="aa"/>
            <w:rFonts w:ascii="黑体" w:eastAsia="黑体" w:hAnsi="黑体"/>
          </w:rPr>
          <w:t>添加新闻用例实现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EA63900" w14:textId="6B0F3E59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6" w:history="1">
        <w:r w:rsidRPr="00125705">
          <w:rPr>
            <w:rStyle w:val="aa"/>
          </w:rPr>
          <w:t xml:space="preserve">3.4.8 </w:t>
        </w:r>
        <w:r w:rsidRPr="00693640">
          <w:rPr>
            <w:rStyle w:val="aa"/>
            <w:rFonts w:ascii="黑体" w:eastAsia="黑体" w:hAnsi="黑体"/>
          </w:rPr>
          <w:t>修改新闻用例实现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9E5A71E" w14:textId="6E98E110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67" w:history="1">
        <w:r w:rsidRPr="00125705">
          <w:rPr>
            <w:rStyle w:val="aa"/>
            <w:noProof/>
          </w:rPr>
          <w:t xml:space="preserve">3.5 </w:t>
        </w:r>
        <w:r w:rsidRPr="00125705">
          <w:rPr>
            <w:rStyle w:val="aa"/>
            <w:noProof/>
          </w:rPr>
          <w:t>对象设计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48F5F4" w14:textId="49965D4E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8" w:history="1">
        <w:r w:rsidRPr="00125705">
          <w:rPr>
            <w:rStyle w:val="aa"/>
          </w:rPr>
          <w:t>3.5.1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模块设计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C105321" w14:textId="431243F4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69" w:history="1">
        <w:r w:rsidRPr="00125705">
          <w:rPr>
            <w:rStyle w:val="aa"/>
          </w:rPr>
          <w:t>3.5.2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业务实体类的设计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951E964" w14:textId="720FAF33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0" w:history="1">
        <w:r w:rsidRPr="00125705">
          <w:rPr>
            <w:rStyle w:val="aa"/>
          </w:rPr>
          <w:t>3.5.3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业务处理类的设计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67350FC" w14:textId="346FDF19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1" w:history="1">
        <w:r w:rsidRPr="00125705">
          <w:rPr>
            <w:rStyle w:val="aa"/>
          </w:rPr>
          <w:t>3.5.4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类的描述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0F69B1B" w14:textId="0846C0AE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72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4</w:t>
        </w:r>
        <w:r w:rsidRPr="00125705">
          <w:rPr>
            <w:rStyle w:val="aa"/>
            <w:rFonts w:eastAsia="黑体"/>
          </w:rPr>
          <w:t>章　系统实现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FA92030" w14:textId="378BA17A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73" w:history="1">
        <w:r w:rsidRPr="00125705">
          <w:rPr>
            <w:rStyle w:val="aa"/>
            <w:noProof/>
          </w:rPr>
          <w:t xml:space="preserve">4.1 </w:t>
        </w:r>
        <w:r w:rsidRPr="00125705">
          <w:rPr>
            <w:rStyle w:val="aa"/>
            <w:noProof/>
          </w:rPr>
          <w:t>核心功能实现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644D949" w14:textId="65B05C48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4" w:history="1">
        <w:r w:rsidRPr="00125705">
          <w:rPr>
            <w:rStyle w:val="aa"/>
          </w:rPr>
          <w:t xml:space="preserve">4.1.1 </w:t>
        </w:r>
        <w:r w:rsidRPr="00845514">
          <w:rPr>
            <w:rStyle w:val="aa"/>
            <w:rFonts w:ascii="黑体" w:eastAsia="黑体" w:hAnsi="黑体"/>
          </w:rPr>
          <w:t>新闻/博客/帖子编辑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A508522" w14:textId="25C6E226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5" w:history="1">
        <w:r w:rsidRPr="00125705">
          <w:rPr>
            <w:rStyle w:val="aa"/>
          </w:rPr>
          <w:t xml:space="preserve">4.1.2 </w:t>
        </w:r>
        <w:r w:rsidRPr="00845514">
          <w:rPr>
            <w:rStyle w:val="aa"/>
            <w:rFonts w:ascii="黑体" w:eastAsia="黑体" w:hAnsi="黑体"/>
          </w:rPr>
          <w:t>新闻模块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2E104B5C" w14:textId="49A2E95C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6" w:history="1">
        <w:r w:rsidRPr="00125705">
          <w:rPr>
            <w:rStyle w:val="aa"/>
          </w:rPr>
          <w:t>4.1.3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博客模块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227D260" w14:textId="56C9F9AA" w:rsidR="00410169" w:rsidRDefault="00410169">
      <w:pPr>
        <w:pStyle w:val="TOC3"/>
        <w:rPr>
          <w:rFonts w:eastAsiaTheme="minorEastAsia" w:hAnsiTheme="minorHAnsi" w:cstheme="minorBidi"/>
          <w:sz w:val="21"/>
          <w:szCs w:val="22"/>
        </w:rPr>
      </w:pPr>
      <w:hyperlink w:anchor="_Toc6873477" w:history="1">
        <w:r w:rsidRPr="00125705">
          <w:rPr>
            <w:rStyle w:val="aa"/>
          </w:rPr>
          <w:t>4.1.4</w:t>
        </w:r>
        <w:r w:rsidR="00845514">
          <w:rPr>
            <w:rStyle w:val="aa"/>
          </w:rPr>
          <w:t xml:space="preserve"> </w:t>
        </w:r>
        <w:r w:rsidRPr="00845514">
          <w:rPr>
            <w:rStyle w:val="aa"/>
            <w:rFonts w:ascii="黑体" w:eastAsia="黑体" w:hAnsi="黑体"/>
          </w:rPr>
          <w:t>个人中心模块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0CBE916F" w14:textId="33100D22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78" w:history="1">
        <w:r w:rsidRPr="00125705">
          <w:rPr>
            <w:rStyle w:val="aa"/>
            <w:noProof/>
          </w:rPr>
          <w:t xml:space="preserve">4.2 </w:t>
        </w:r>
        <w:r w:rsidRPr="00125705">
          <w:rPr>
            <w:rStyle w:val="aa"/>
            <w:noProof/>
          </w:rPr>
          <w:t>关键技术难点与解决方案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5DDF9AA" w14:textId="3AA1F78C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79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5</w:t>
        </w:r>
        <w:r w:rsidRPr="00125705">
          <w:rPr>
            <w:rStyle w:val="aa"/>
            <w:rFonts w:eastAsia="黑体"/>
          </w:rPr>
          <w:t>章　系统测试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FBF93EC" w14:textId="61F3D1C0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80" w:history="1">
        <w:r w:rsidRPr="00125705">
          <w:rPr>
            <w:rStyle w:val="aa"/>
            <w:noProof/>
          </w:rPr>
          <w:t xml:space="preserve">5.1 </w:t>
        </w:r>
        <w:r w:rsidRPr="00125705">
          <w:rPr>
            <w:rStyle w:val="aa"/>
            <w:noProof/>
          </w:rPr>
          <w:t>功能测试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9AA22B" w14:textId="7FDD4B6B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81" w:history="1">
        <w:r w:rsidRPr="00125705">
          <w:rPr>
            <w:rStyle w:val="aa"/>
            <w:noProof/>
          </w:rPr>
          <w:t xml:space="preserve">5.2 </w:t>
        </w:r>
        <w:r w:rsidRPr="00125705">
          <w:rPr>
            <w:rStyle w:val="aa"/>
            <w:noProof/>
          </w:rPr>
          <w:t>非功能测试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4C38DE" w14:textId="006C777F" w:rsidR="00410169" w:rsidRDefault="00410169">
      <w:pPr>
        <w:pStyle w:val="TOC2"/>
        <w:rPr>
          <w:rFonts w:eastAsiaTheme="minorEastAsia" w:hAnsiTheme="minorHAnsi" w:cstheme="minorBidi"/>
          <w:noProof/>
          <w:sz w:val="21"/>
          <w:szCs w:val="22"/>
        </w:rPr>
      </w:pPr>
      <w:hyperlink w:anchor="_Toc6873482" w:history="1">
        <w:r w:rsidRPr="00125705">
          <w:rPr>
            <w:rStyle w:val="aa"/>
            <w:noProof/>
          </w:rPr>
          <w:t xml:space="preserve">5.3 </w:t>
        </w:r>
        <w:r w:rsidRPr="00125705">
          <w:rPr>
            <w:rStyle w:val="aa"/>
            <w:noProof/>
          </w:rPr>
          <w:t>测试总结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_Toc6873482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5514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D2E700C" w14:textId="5B35B071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83" w:history="1">
        <w:r w:rsidRPr="00125705">
          <w:rPr>
            <w:rStyle w:val="aa"/>
            <w:rFonts w:eastAsia="黑体"/>
          </w:rPr>
          <w:t>第</w:t>
        </w:r>
        <w:r w:rsidRPr="00125705">
          <w:rPr>
            <w:rStyle w:val="aa"/>
            <w:rFonts w:eastAsia="黑体"/>
          </w:rPr>
          <w:t>6</w:t>
        </w:r>
        <w:r w:rsidRPr="00125705">
          <w:rPr>
            <w:rStyle w:val="aa"/>
            <w:rFonts w:eastAsia="黑体"/>
          </w:rPr>
          <w:t>章　结论与展望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498D3634" w14:textId="74992887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84" w:history="1">
        <w:r w:rsidRPr="00125705">
          <w:rPr>
            <w:rStyle w:val="aa"/>
            <w:rFonts w:eastAsia="黑体"/>
          </w:rPr>
          <w:t>参考文献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49654B6C" w14:textId="589F7D11" w:rsidR="00410169" w:rsidRDefault="00410169">
      <w:pPr>
        <w:pStyle w:val="TOC1"/>
        <w:rPr>
          <w:rFonts w:eastAsiaTheme="minorEastAsia" w:hAnsiTheme="minorHAnsi" w:cstheme="minorBidi"/>
          <w:bCs w:val="0"/>
          <w:kern w:val="2"/>
          <w:sz w:val="21"/>
          <w:szCs w:val="22"/>
        </w:rPr>
      </w:pPr>
      <w:hyperlink w:anchor="_Toc6873485" w:history="1">
        <w:r w:rsidRPr="00125705">
          <w:rPr>
            <w:rStyle w:val="aa"/>
            <w:rFonts w:eastAsia="黑体"/>
          </w:rPr>
          <w:t>致</w:t>
        </w:r>
        <w:r w:rsidRPr="00125705">
          <w:rPr>
            <w:rStyle w:val="aa"/>
            <w:rFonts w:eastAsia="黑体"/>
          </w:rPr>
          <w:t xml:space="preserve">  </w:t>
        </w:r>
        <w:r w:rsidRPr="00125705">
          <w:rPr>
            <w:rStyle w:val="aa"/>
            <w:rFonts w:eastAsia="黑体"/>
          </w:rPr>
          <w:t>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_Toc6873485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45514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14D18DAC" w14:textId="525DE9CA" w:rsidR="00C8504F" w:rsidRPr="00921D27" w:rsidRDefault="00791858" w:rsidP="000E6B19">
      <w:pPr>
        <w:spacing w:line="360" w:lineRule="auto"/>
        <w:jc w:val="center"/>
        <w:sectPr w:rsidR="00C8504F" w:rsidRPr="00921D27" w:rsidSect="00E419A3">
          <w:headerReference w:type="default" r:id="rId11"/>
          <w:pgSz w:w="11907" w:h="16840" w:code="9"/>
          <w:pgMar w:top="1418" w:right="1418" w:bottom="1418" w:left="1418" w:header="851" w:footer="992" w:gutter="0"/>
          <w:pgNumType w:fmt="upperRoman"/>
          <w:cols w:space="425"/>
          <w:docGrid w:linePitch="312"/>
        </w:sectPr>
      </w:pPr>
      <w:r>
        <w:fldChar w:fldCharType="end"/>
      </w:r>
    </w:p>
    <w:p w14:paraId="4634B056" w14:textId="13E5AF81" w:rsidR="004E2143" w:rsidRPr="009979F1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color w:val="000000"/>
          <w:kern w:val="2"/>
        </w:rPr>
      </w:pPr>
      <w:bookmarkStart w:id="22" w:name="_Toc335598645"/>
      <w:bookmarkStart w:id="23" w:name="_Toc6841162"/>
      <w:bookmarkStart w:id="24" w:name="_Toc6841959"/>
      <w:bookmarkStart w:id="25" w:name="_Toc6873437"/>
      <w:r w:rsidRPr="009979F1">
        <w:rPr>
          <w:rFonts w:eastAsia="黑体"/>
          <w:b w:val="0"/>
          <w:noProof/>
        </w:rPr>
        <w:lastRenderedPageBreak/>
        <w:t>第</w:t>
      </w:r>
      <w:r w:rsidRPr="009979F1">
        <w:rPr>
          <w:rFonts w:eastAsia="黑体"/>
          <w:b w:val="0"/>
          <w:noProof/>
        </w:rPr>
        <w:t>1</w:t>
      </w:r>
      <w:r w:rsidRPr="009979F1">
        <w:rPr>
          <w:rFonts w:eastAsia="黑体"/>
          <w:b w:val="0"/>
          <w:noProof/>
        </w:rPr>
        <w:t xml:space="preserve">章　</w:t>
      </w:r>
      <w:bookmarkEnd w:id="22"/>
      <w:r w:rsidR="004F7427" w:rsidRPr="002B271E">
        <w:rPr>
          <w:rFonts w:eastAsia="黑体" w:hint="eastAsia"/>
          <w:b w:val="0"/>
          <w:noProof/>
        </w:rPr>
        <w:t>项目</w:t>
      </w:r>
      <w:r w:rsidR="004E1BBF">
        <w:rPr>
          <w:rFonts w:eastAsia="黑体" w:hint="eastAsia"/>
          <w:b w:val="0"/>
          <w:noProof/>
        </w:rPr>
        <w:t>概述</w:t>
      </w:r>
      <w:bookmarkEnd w:id="23"/>
      <w:bookmarkEnd w:id="24"/>
      <w:bookmarkEnd w:id="25"/>
    </w:p>
    <w:p w14:paraId="3EEC43AF" w14:textId="7ABDB8B6" w:rsidR="00400BF3" w:rsidRPr="003F2F3A" w:rsidRDefault="00C8504F" w:rsidP="00184D36">
      <w:pPr>
        <w:pStyle w:val="2"/>
      </w:pPr>
      <w:bookmarkStart w:id="26" w:name="_Toc335598646"/>
      <w:bookmarkStart w:id="27" w:name="_Toc6841163"/>
      <w:bookmarkStart w:id="28" w:name="_Toc6841960"/>
      <w:bookmarkStart w:id="29" w:name="_Toc6873438"/>
      <w:r w:rsidRPr="002B271E">
        <w:t xml:space="preserve">1.1 </w:t>
      </w:r>
      <w:bookmarkEnd w:id="26"/>
      <w:r w:rsidR="00F546D4" w:rsidRPr="002B271E">
        <w:rPr>
          <w:rFonts w:hint="eastAsia"/>
        </w:rPr>
        <w:t>问题描述</w:t>
      </w:r>
      <w:bookmarkEnd w:id="27"/>
      <w:bookmarkEnd w:id="28"/>
      <w:bookmarkEnd w:id="29"/>
    </w:p>
    <w:p w14:paraId="4748FD0C" w14:textId="4DEAD0B7" w:rsidR="001E7357" w:rsidRPr="001E7357" w:rsidRDefault="00B629EF" w:rsidP="0069237C">
      <w:pPr>
        <w:spacing w:line="360" w:lineRule="auto"/>
        <w:ind w:firstLineChars="200" w:firstLine="480"/>
        <w:jc w:val="left"/>
        <w:rPr>
          <w:sz w:val="24"/>
        </w:rPr>
      </w:pPr>
      <w:r w:rsidRPr="00B629EF">
        <w:rPr>
          <w:rFonts w:hint="eastAsia"/>
          <w:sz w:val="24"/>
        </w:rPr>
        <w:t>随着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行业的飞速发展，技术不断更新，需要一个交流与分享的平台来让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行业的人获取和分享技术我要做的就是一个</w:t>
      </w:r>
      <w:r w:rsidRPr="00B629EF">
        <w:rPr>
          <w:rFonts w:hint="eastAsia"/>
          <w:sz w:val="24"/>
        </w:rPr>
        <w:t>it</w:t>
      </w:r>
      <w:r w:rsidRPr="00B629EF">
        <w:rPr>
          <w:rFonts w:hint="eastAsia"/>
          <w:sz w:val="24"/>
        </w:rPr>
        <w:t>行业的技术社区。而普通的社区</w:t>
      </w:r>
      <w:r>
        <w:rPr>
          <w:rFonts w:hint="eastAsia"/>
          <w:sz w:val="24"/>
        </w:rPr>
        <w:t>的</w:t>
      </w:r>
      <w:r w:rsidRPr="00B629EF">
        <w:rPr>
          <w:rFonts w:hint="eastAsia"/>
          <w:sz w:val="24"/>
        </w:rPr>
        <w:t>博</w:t>
      </w:r>
      <w:r w:rsidR="00400BF3">
        <w:rPr>
          <w:rFonts w:hint="eastAsia"/>
          <w:sz w:val="24"/>
        </w:rPr>
        <w:t>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都以文字和图片等静态画面为主，容易造成用户的视觉疲劳，在博文</w:t>
      </w:r>
      <w:r>
        <w:rPr>
          <w:rFonts w:hint="eastAsia"/>
          <w:sz w:val="24"/>
        </w:rPr>
        <w:t>和帖子</w:t>
      </w:r>
      <w:r w:rsidRPr="00B629EF">
        <w:rPr>
          <w:rFonts w:hint="eastAsia"/>
          <w:sz w:val="24"/>
        </w:rPr>
        <w:t>中加入视频元素，更好的理解内容，还可以提高读者的阅读兴趣和</w:t>
      </w:r>
      <w:r w:rsidR="00400BF3">
        <w:rPr>
          <w:rFonts w:hint="eastAsia"/>
          <w:sz w:val="24"/>
        </w:rPr>
        <w:t>感受</w:t>
      </w:r>
      <w:r w:rsidRPr="00B629EF">
        <w:rPr>
          <w:rFonts w:hint="eastAsia"/>
          <w:sz w:val="24"/>
        </w:rPr>
        <w:t>。</w:t>
      </w:r>
    </w:p>
    <w:p w14:paraId="2723B15D" w14:textId="407085BD" w:rsidR="00F546D4" w:rsidRPr="002B271E" w:rsidRDefault="00F546D4" w:rsidP="00184D36">
      <w:pPr>
        <w:pStyle w:val="2"/>
      </w:pPr>
      <w:bookmarkStart w:id="30" w:name="_Toc6841164"/>
      <w:bookmarkStart w:id="31" w:name="_Toc6841961"/>
      <w:bookmarkStart w:id="32" w:name="_Toc6873439"/>
      <w:r w:rsidRPr="002B271E">
        <w:t>1.</w:t>
      </w:r>
      <w:r w:rsidRPr="002B271E">
        <w:rPr>
          <w:rFonts w:hint="eastAsia"/>
        </w:rPr>
        <w:t>2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目标</w:t>
      </w:r>
      <w:bookmarkEnd w:id="30"/>
      <w:bookmarkEnd w:id="31"/>
      <w:bookmarkEnd w:id="32"/>
    </w:p>
    <w:p w14:paraId="6726A3CB" w14:textId="6D5AE714" w:rsidR="00545021" w:rsidRPr="00587C0E" w:rsidRDefault="00E43D1B" w:rsidP="00587C0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视频分享交流社区的开发目标是</w:t>
      </w:r>
      <w:r w:rsidR="009B0B69">
        <w:rPr>
          <w:rFonts w:hint="eastAsia"/>
          <w:sz w:val="24"/>
        </w:rPr>
        <w:t>使用当前</w:t>
      </w:r>
      <w:r w:rsidR="00157F5F">
        <w:rPr>
          <w:rFonts w:hint="eastAsia"/>
          <w:sz w:val="24"/>
        </w:rPr>
        <w:t>较为流行的技术</w:t>
      </w:r>
      <w:r w:rsidR="006254C2">
        <w:rPr>
          <w:rFonts w:hint="eastAsia"/>
          <w:sz w:val="24"/>
        </w:rPr>
        <w:t>，</w:t>
      </w:r>
      <w:r w:rsidR="007064AF">
        <w:rPr>
          <w:rFonts w:hint="eastAsia"/>
          <w:sz w:val="24"/>
        </w:rPr>
        <w:t>开发一套拥有较高容错性</w:t>
      </w:r>
      <w:r w:rsidR="00E8505D">
        <w:rPr>
          <w:rFonts w:hint="eastAsia"/>
          <w:sz w:val="24"/>
        </w:rPr>
        <w:t>、扩展性、易维护的</w:t>
      </w:r>
      <w:r w:rsidR="00F6491F">
        <w:rPr>
          <w:rFonts w:hint="eastAsia"/>
          <w:sz w:val="24"/>
        </w:rPr>
        <w:t>系统</w:t>
      </w:r>
      <w:r w:rsidR="001C341B">
        <w:rPr>
          <w:rFonts w:hint="eastAsia"/>
          <w:sz w:val="24"/>
        </w:rPr>
        <w:t>。</w:t>
      </w:r>
      <w:r w:rsidR="00F42947">
        <w:rPr>
          <w:rFonts w:hint="eastAsia"/>
          <w:sz w:val="24"/>
        </w:rPr>
        <w:t>功能上，实现新闻、博客、论坛于一体的</w:t>
      </w:r>
      <w:r w:rsidR="00F42947">
        <w:rPr>
          <w:rFonts w:hint="eastAsia"/>
          <w:sz w:val="24"/>
        </w:rPr>
        <w:t>IT</w:t>
      </w:r>
      <w:r w:rsidR="00F42947">
        <w:rPr>
          <w:rFonts w:hint="eastAsia"/>
          <w:sz w:val="24"/>
        </w:rPr>
        <w:t>技术社区</w:t>
      </w:r>
      <w:r w:rsidR="004948E3">
        <w:rPr>
          <w:rFonts w:hint="eastAsia"/>
          <w:sz w:val="24"/>
        </w:rPr>
        <w:t>，并且</w:t>
      </w:r>
      <w:r w:rsidR="003830B5">
        <w:rPr>
          <w:rFonts w:hint="eastAsia"/>
          <w:sz w:val="24"/>
        </w:rPr>
        <w:t>在传统社区功能的基础上，加入</w:t>
      </w:r>
      <w:r w:rsidR="004948E3">
        <w:rPr>
          <w:rFonts w:hint="eastAsia"/>
          <w:sz w:val="24"/>
        </w:rPr>
        <w:t>视频</w:t>
      </w:r>
      <w:r w:rsidR="003830B5">
        <w:rPr>
          <w:rFonts w:hint="eastAsia"/>
          <w:sz w:val="24"/>
        </w:rPr>
        <w:t>元素，</w:t>
      </w:r>
      <w:r w:rsidR="004948E3">
        <w:rPr>
          <w:rFonts w:hint="eastAsia"/>
          <w:sz w:val="24"/>
        </w:rPr>
        <w:t>提高</w:t>
      </w:r>
      <w:r w:rsidR="0057278A">
        <w:rPr>
          <w:rFonts w:hint="eastAsia"/>
          <w:sz w:val="24"/>
        </w:rPr>
        <w:t>博文和</w:t>
      </w:r>
      <w:r w:rsidR="009E78FD">
        <w:rPr>
          <w:rFonts w:hint="eastAsia"/>
          <w:sz w:val="24"/>
        </w:rPr>
        <w:t>帖子的</w:t>
      </w:r>
      <w:r w:rsidR="0057278A">
        <w:rPr>
          <w:rFonts w:hint="eastAsia"/>
          <w:sz w:val="24"/>
        </w:rPr>
        <w:t>可读性</w:t>
      </w:r>
      <w:r w:rsidR="009E78FD">
        <w:rPr>
          <w:rFonts w:hint="eastAsia"/>
          <w:sz w:val="24"/>
        </w:rPr>
        <w:t>。</w:t>
      </w:r>
    </w:p>
    <w:p w14:paraId="50669C6E" w14:textId="12D64218" w:rsidR="0049463D" w:rsidRPr="00587C0E" w:rsidRDefault="00545021" w:rsidP="00587C0E">
      <w:pPr>
        <w:spacing w:line="360" w:lineRule="auto"/>
        <w:ind w:firstLineChars="200" w:firstLine="480"/>
        <w:rPr>
          <w:sz w:val="24"/>
        </w:rPr>
      </w:pPr>
      <w:r w:rsidRPr="00587C0E">
        <w:rPr>
          <w:rFonts w:hint="eastAsia"/>
          <w:sz w:val="24"/>
        </w:rPr>
        <w:t>本系统主要</w:t>
      </w:r>
      <w:r w:rsidR="000D6580">
        <w:rPr>
          <w:rFonts w:hint="eastAsia"/>
          <w:sz w:val="24"/>
        </w:rPr>
        <w:t>面向</w:t>
      </w:r>
      <w:r w:rsidR="000D6580">
        <w:rPr>
          <w:rFonts w:hint="eastAsia"/>
          <w:sz w:val="24"/>
        </w:rPr>
        <w:t>IT</w:t>
      </w:r>
      <w:r w:rsidR="0079516D">
        <w:rPr>
          <w:rFonts w:hint="eastAsia"/>
          <w:sz w:val="24"/>
        </w:rPr>
        <w:t>界的人群，</w:t>
      </w:r>
      <w:r w:rsidR="00040F10">
        <w:rPr>
          <w:rFonts w:hint="eastAsia"/>
          <w:sz w:val="24"/>
        </w:rPr>
        <w:t>对比传统社区的功能，</w:t>
      </w:r>
      <w:r w:rsidR="00C06DB5" w:rsidRPr="00C06DB5">
        <w:rPr>
          <w:rFonts w:hint="eastAsia"/>
          <w:sz w:val="24"/>
        </w:rPr>
        <w:t>完成一个相互交流技术、获取和分享知识和技术、了解最新技术新闻的网站，提供的一个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技术交流平台，为技术人员解决技术难题、相互交流、分享学习成果、获取</w:t>
      </w:r>
      <w:r w:rsidR="00C06DB5" w:rsidRPr="00C06DB5">
        <w:rPr>
          <w:rFonts w:hint="eastAsia"/>
          <w:sz w:val="24"/>
        </w:rPr>
        <w:t>IT</w:t>
      </w:r>
      <w:r w:rsidR="00C06DB5" w:rsidRPr="00C06DB5">
        <w:rPr>
          <w:rFonts w:hint="eastAsia"/>
          <w:sz w:val="24"/>
        </w:rPr>
        <w:t>界最新消息提供便利。</w:t>
      </w:r>
    </w:p>
    <w:p w14:paraId="0B8C0134" w14:textId="0845D60F" w:rsidR="00F546D4" w:rsidRPr="002B271E" w:rsidRDefault="00F546D4" w:rsidP="00184D36">
      <w:pPr>
        <w:pStyle w:val="2"/>
      </w:pPr>
      <w:bookmarkStart w:id="33" w:name="_Toc6841165"/>
      <w:bookmarkStart w:id="34" w:name="_Toc6841962"/>
      <w:bookmarkStart w:id="35" w:name="_Toc6873440"/>
      <w:r w:rsidRPr="002B271E">
        <w:t>1.</w:t>
      </w:r>
      <w:r w:rsidRPr="002B271E">
        <w:rPr>
          <w:rFonts w:hint="eastAsia"/>
        </w:rPr>
        <w:t>3</w:t>
      </w:r>
      <w:r w:rsidRPr="002B271E">
        <w:t xml:space="preserve"> </w:t>
      </w:r>
      <w:r w:rsidR="004F7427" w:rsidRPr="002B271E">
        <w:rPr>
          <w:rFonts w:hint="eastAsia"/>
        </w:rPr>
        <w:t>项目</w:t>
      </w:r>
      <w:r w:rsidRPr="002B271E">
        <w:rPr>
          <w:rFonts w:hint="eastAsia"/>
        </w:rPr>
        <w:t>适用范围</w:t>
      </w:r>
      <w:bookmarkEnd w:id="33"/>
      <w:bookmarkEnd w:id="34"/>
      <w:bookmarkEnd w:id="35"/>
    </w:p>
    <w:p w14:paraId="6EE5EAFB" w14:textId="2736733F" w:rsidR="000E0F4D" w:rsidRDefault="004E3714" w:rsidP="00B1641A">
      <w:pPr>
        <w:spacing w:line="360" w:lineRule="auto"/>
        <w:ind w:firstLineChars="200" w:firstLine="480"/>
        <w:rPr>
          <w:color w:val="FF0000"/>
          <w:sz w:val="24"/>
        </w:rPr>
      </w:pPr>
      <w:r w:rsidRPr="00B1641A">
        <w:rPr>
          <w:rFonts w:hint="eastAsia"/>
          <w:sz w:val="24"/>
        </w:rPr>
        <w:t>本项目适用于</w:t>
      </w:r>
      <w:r w:rsidR="00FC7E63" w:rsidRPr="00B1641A">
        <w:rPr>
          <w:rFonts w:hint="eastAsia"/>
          <w:sz w:val="24"/>
        </w:rPr>
        <w:t>有交流</w:t>
      </w:r>
      <w:r w:rsidR="00FC7E63" w:rsidRPr="00B1641A">
        <w:rPr>
          <w:rFonts w:hint="eastAsia"/>
          <w:sz w:val="24"/>
        </w:rPr>
        <w:t>IT</w:t>
      </w:r>
      <w:r w:rsidR="00FC7E63" w:rsidRPr="00B1641A">
        <w:rPr>
          <w:rFonts w:hint="eastAsia"/>
          <w:sz w:val="24"/>
        </w:rPr>
        <w:t>方面</w:t>
      </w:r>
      <w:r w:rsidR="00B1641A" w:rsidRPr="00B1641A">
        <w:rPr>
          <w:rFonts w:hint="eastAsia"/>
          <w:sz w:val="24"/>
        </w:rPr>
        <w:t>想法时</w:t>
      </w:r>
      <w:bookmarkStart w:id="36" w:name="_Toc335598648"/>
    </w:p>
    <w:p w14:paraId="0574871D" w14:textId="76685BBE" w:rsidR="000E0F4D" w:rsidRPr="002B271E" w:rsidRDefault="000E0F4D" w:rsidP="00184D36">
      <w:pPr>
        <w:pStyle w:val="2"/>
      </w:pPr>
      <w:bookmarkStart w:id="37" w:name="_Toc6841166"/>
      <w:bookmarkStart w:id="38" w:name="_Toc6841963"/>
      <w:bookmarkStart w:id="39" w:name="_Toc6873441"/>
      <w:r w:rsidRPr="002B271E">
        <w:t>1.</w:t>
      </w:r>
      <w:r w:rsidR="00B1641A">
        <w:t>4</w:t>
      </w:r>
      <w:r w:rsidR="00A2566B" w:rsidRPr="002B271E">
        <w:rPr>
          <w:rFonts w:hint="eastAsia"/>
        </w:rPr>
        <w:t xml:space="preserve"> </w:t>
      </w:r>
      <w:r w:rsidRPr="002B271E">
        <w:rPr>
          <w:rFonts w:hint="eastAsia"/>
        </w:rPr>
        <w:t>涉众</w:t>
      </w:r>
      <w:bookmarkEnd w:id="37"/>
      <w:bookmarkEnd w:id="38"/>
      <w:bookmarkEnd w:id="39"/>
    </w:p>
    <w:p w14:paraId="524398BA" w14:textId="606A2226" w:rsidR="004E6AFE" w:rsidRDefault="004E6AFE" w:rsidP="004E6AF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系统设计人员：</w:t>
      </w:r>
      <w:r w:rsidR="007014C5">
        <w:rPr>
          <w:rFonts w:hint="eastAsia"/>
          <w:sz w:val="24"/>
        </w:rPr>
        <w:t>根据用户的习惯设计</w:t>
      </w:r>
      <w:r w:rsidR="000A56C2">
        <w:rPr>
          <w:rFonts w:hint="eastAsia"/>
          <w:sz w:val="24"/>
        </w:rPr>
        <w:t>系统的交互，在保证基本用户</w:t>
      </w:r>
      <w:r>
        <w:rPr>
          <w:rFonts w:hint="eastAsia"/>
          <w:sz w:val="24"/>
        </w:rPr>
        <w:t>。</w:t>
      </w:r>
    </w:p>
    <w:p w14:paraId="0647002D" w14:textId="77777777" w:rsidR="004E6AFE" w:rsidRDefault="004E6AFE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系统开发人员：严格按照需求及设计文档进行功能模块开发，避免功能缺陷。</w:t>
      </w:r>
    </w:p>
    <w:p w14:paraId="6CDE6CCD" w14:textId="36DD2C16" w:rsidR="004E6AFE" w:rsidRDefault="00507159" w:rsidP="0029462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后台维护人员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编辑、上传</w:t>
      </w:r>
      <w:r w:rsidR="004165AE">
        <w:rPr>
          <w:rFonts w:hint="eastAsia"/>
          <w:sz w:val="24"/>
        </w:rPr>
        <w:t>优质</w:t>
      </w:r>
      <w:r w:rsidR="00D274DB">
        <w:rPr>
          <w:rFonts w:hint="eastAsia"/>
          <w:sz w:val="24"/>
        </w:rPr>
        <w:t>新闻，</w:t>
      </w:r>
      <w:r w:rsidR="00387DFB">
        <w:rPr>
          <w:rFonts w:hint="eastAsia"/>
          <w:sz w:val="24"/>
        </w:rPr>
        <w:t>维护博文、帖子、评论、用户等</w:t>
      </w:r>
      <w:r w:rsidR="004274A5">
        <w:rPr>
          <w:rFonts w:hint="eastAsia"/>
          <w:sz w:val="24"/>
        </w:rPr>
        <w:t>信息</w:t>
      </w:r>
      <w:r w:rsidR="004165AE">
        <w:rPr>
          <w:rFonts w:hint="eastAsia"/>
          <w:sz w:val="24"/>
        </w:rPr>
        <w:t>，清理</w:t>
      </w:r>
      <w:r w:rsidR="009027BB">
        <w:rPr>
          <w:rFonts w:hint="eastAsia"/>
          <w:sz w:val="24"/>
        </w:rPr>
        <w:t>劣质博文、帖子、评论，清理行为恶劣的用户。</w:t>
      </w:r>
      <w:r>
        <w:rPr>
          <w:sz w:val="24"/>
        </w:rPr>
        <w:t xml:space="preserve"> </w:t>
      </w:r>
    </w:p>
    <w:p w14:paraId="2C00E5FE" w14:textId="407A6A51" w:rsidR="004E6AFE" w:rsidRPr="000E0F4D" w:rsidRDefault="004274A5" w:rsidP="00294627">
      <w:pPr>
        <w:spacing w:line="360" w:lineRule="auto"/>
        <w:ind w:firstLineChars="200" w:firstLine="480"/>
        <w:rPr>
          <w:color w:val="FF0000"/>
          <w:sz w:val="24"/>
        </w:rPr>
      </w:pPr>
      <w:r>
        <w:rPr>
          <w:rFonts w:hint="eastAsia"/>
          <w:sz w:val="24"/>
        </w:rPr>
        <w:t>普通用户</w:t>
      </w:r>
      <w:r w:rsidR="004E6AFE">
        <w:rPr>
          <w:rFonts w:hint="eastAsia"/>
          <w:sz w:val="24"/>
        </w:rPr>
        <w:t>：</w:t>
      </w:r>
      <w:r w:rsidR="00D274DB">
        <w:rPr>
          <w:rFonts w:hint="eastAsia"/>
          <w:sz w:val="24"/>
        </w:rPr>
        <w:t>浏览</w:t>
      </w:r>
      <w:r w:rsidR="00EA5A70">
        <w:rPr>
          <w:rFonts w:hint="eastAsia"/>
          <w:sz w:val="24"/>
        </w:rPr>
        <w:t>所有新闻、博文、帖子、评论和其他用户的</w:t>
      </w:r>
      <w:r w:rsidR="00D8691D">
        <w:rPr>
          <w:rFonts w:hint="eastAsia"/>
          <w:sz w:val="24"/>
        </w:rPr>
        <w:t>信息，编写</w:t>
      </w:r>
      <w:r w:rsidR="00817C11">
        <w:rPr>
          <w:rFonts w:hint="eastAsia"/>
          <w:sz w:val="24"/>
        </w:rPr>
        <w:t>优质的</w:t>
      </w:r>
      <w:r w:rsidR="00E71B19">
        <w:rPr>
          <w:rFonts w:hint="eastAsia"/>
          <w:sz w:val="24"/>
        </w:rPr>
        <w:t>博客、帖子</w:t>
      </w:r>
      <w:r w:rsidR="00817C11">
        <w:rPr>
          <w:rFonts w:hint="eastAsia"/>
          <w:sz w:val="24"/>
        </w:rPr>
        <w:t>、</w:t>
      </w:r>
      <w:r w:rsidR="00E71B19">
        <w:rPr>
          <w:rFonts w:hint="eastAsia"/>
          <w:sz w:val="24"/>
        </w:rPr>
        <w:t>评论，收藏</w:t>
      </w:r>
      <w:r w:rsidR="00817C11">
        <w:rPr>
          <w:rFonts w:hint="eastAsia"/>
          <w:sz w:val="24"/>
        </w:rPr>
        <w:t>喜欢的</w:t>
      </w:r>
      <w:r w:rsidR="00E71B19">
        <w:rPr>
          <w:rFonts w:hint="eastAsia"/>
          <w:sz w:val="24"/>
        </w:rPr>
        <w:t>新闻、博文、帖子。</w:t>
      </w:r>
    </w:p>
    <w:p w14:paraId="3983FBF1" w14:textId="0248A764" w:rsidR="002238C0" w:rsidRPr="009979F1" w:rsidRDefault="00DF67AB" w:rsidP="002238C0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40" w:name="_Toc335598649"/>
      <w:bookmarkStart w:id="41" w:name="_Toc335598654"/>
      <w:bookmarkEnd w:id="36"/>
      <w:r>
        <w:rPr>
          <w:rFonts w:eastAsia="黑体"/>
          <w:b w:val="0"/>
          <w:noProof/>
        </w:rPr>
        <w:br w:type="page"/>
      </w:r>
      <w:bookmarkStart w:id="42" w:name="_Toc6841167"/>
      <w:bookmarkStart w:id="43" w:name="_Toc6841964"/>
      <w:bookmarkStart w:id="44" w:name="_Toc6873442"/>
      <w:r w:rsidR="002238C0" w:rsidRPr="009979F1">
        <w:rPr>
          <w:rFonts w:eastAsia="黑体"/>
          <w:b w:val="0"/>
          <w:noProof/>
        </w:rPr>
        <w:lastRenderedPageBreak/>
        <w:t>第</w:t>
      </w:r>
      <w:r w:rsidR="002238C0" w:rsidRPr="009979F1">
        <w:rPr>
          <w:rFonts w:eastAsia="黑体"/>
          <w:b w:val="0"/>
          <w:noProof/>
        </w:rPr>
        <w:t>2</w:t>
      </w:r>
      <w:r w:rsidR="002238C0" w:rsidRPr="009979F1">
        <w:rPr>
          <w:rFonts w:eastAsia="黑体"/>
          <w:b w:val="0"/>
          <w:noProof/>
        </w:rPr>
        <w:t xml:space="preserve">章　</w:t>
      </w:r>
      <w:bookmarkEnd w:id="40"/>
      <w:r w:rsidR="002238C0">
        <w:rPr>
          <w:rFonts w:eastAsia="黑体"/>
          <w:b w:val="0"/>
          <w:noProof/>
        </w:rPr>
        <w:t>需求分析</w:t>
      </w:r>
      <w:bookmarkEnd w:id="42"/>
      <w:bookmarkEnd w:id="43"/>
      <w:bookmarkEnd w:id="44"/>
    </w:p>
    <w:p w14:paraId="17652F02" w14:textId="6B492078" w:rsidR="002238C0" w:rsidRDefault="002238C0" w:rsidP="00184D36">
      <w:pPr>
        <w:pStyle w:val="2"/>
      </w:pPr>
      <w:bookmarkStart w:id="45" w:name="_Toc335598650"/>
      <w:bookmarkStart w:id="46" w:name="_Toc6841168"/>
      <w:bookmarkStart w:id="47" w:name="_Toc6841965"/>
      <w:bookmarkStart w:id="48" w:name="_Toc6873443"/>
      <w:r w:rsidRPr="00921D27">
        <w:t>2.1</w:t>
      </w:r>
      <w:r>
        <w:rPr>
          <w:rFonts w:hint="eastAsia"/>
        </w:rPr>
        <w:t xml:space="preserve"> </w:t>
      </w:r>
      <w:bookmarkEnd w:id="45"/>
      <w:r>
        <w:rPr>
          <w:rFonts w:hint="eastAsia"/>
        </w:rPr>
        <w:t>业务需求</w:t>
      </w:r>
      <w:bookmarkEnd w:id="46"/>
      <w:bookmarkEnd w:id="47"/>
      <w:bookmarkEnd w:id="48"/>
    </w:p>
    <w:p w14:paraId="519CD34A" w14:textId="486DFF94" w:rsidR="002238C0" w:rsidRPr="00FE55E3" w:rsidRDefault="002238C0" w:rsidP="0086287C">
      <w:pPr>
        <w:pStyle w:val="3"/>
      </w:pPr>
      <w:bookmarkStart w:id="49" w:name="_Toc6841169"/>
      <w:bookmarkStart w:id="50" w:name="_Toc6841966"/>
      <w:bookmarkStart w:id="51" w:name="_Toc6873444"/>
      <w:r>
        <w:rPr>
          <w:rFonts w:hint="eastAsia"/>
        </w:rPr>
        <w:t>2</w:t>
      </w:r>
      <w:r>
        <w:t>.1.</w:t>
      </w:r>
      <w:r w:rsidR="003600BD">
        <w:t>1</w:t>
      </w:r>
      <w:r w:rsidRPr="00FE55E3">
        <w:rPr>
          <w:rFonts w:hint="eastAsia"/>
        </w:rPr>
        <w:t xml:space="preserve"> </w:t>
      </w:r>
      <w:r>
        <w:t>业务对象</w:t>
      </w:r>
      <w:bookmarkEnd w:id="49"/>
      <w:bookmarkEnd w:id="50"/>
      <w:bookmarkEnd w:id="51"/>
    </w:p>
    <w:p w14:paraId="0D02EF7E" w14:textId="4378E14E" w:rsidR="00545021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社区业务</w:t>
      </w:r>
      <w:ins w:id="52" w:author="Administrator" w:date="2017-11-14T10:14:00Z">
        <w:r w:rsidR="00DF1DE1">
          <w:rPr>
            <w:sz w:val="24"/>
          </w:rPr>
          <w:t>领域模型如图</w:t>
        </w:r>
        <w:r w:rsidR="00DF1DE1">
          <w:rPr>
            <w:sz w:val="24"/>
          </w:rPr>
          <w:t>2.</w:t>
        </w:r>
      </w:ins>
      <w:r w:rsidR="003600BD">
        <w:rPr>
          <w:sz w:val="24"/>
        </w:rPr>
        <w:t>1</w:t>
      </w:r>
      <w:r>
        <w:rPr>
          <w:sz w:val="24"/>
        </w:rPr>
        <w:t>.1</w:t>
      </w:r>
      <w:ins w:id="53" w:author="Administrator" w:date="2017-11-14T10:14:00Z">
        <w:r w:rsidR="00DF1DE1">
          <w:rPr>
            <w:sz w:val="24"/>
          </w:rPr>
          <w:t>所示。</w:t>
        </w:r>
      </w:ins>
      <w:r w:rsidR="00CF7581">
        <w:rPr>
          <w:rFonts w:hint="eastAsia"/>
          <w:sz w:val="24"/>
        </w:rPr>
        <w:t>未注册用户仅能浏览</w:t>
      </w:r>
      <w:r w:rsidR="00E23FC1">
        <w:rPr>
          <w:rFonts w:hint="eastAsia"/>
          <w:sz w:val="24"/>
        </w:rPr>
        <w:t>，</w:t>
      </w:r>
      <w:r w:rsidR="00C815BD">
        <w:rPr>
          <w:rFonts w:hint="eastAsia"/>
          <w:sz w:val="24"/>
        </w:rPr>
        <w:t>注册用户可以</w:t>
      </w:r>
      <w:r w:rsidR="00A71E91">
        <w:rPr>
          <w:rFonts w:hint="eastAsia"/>
          <w:sz w:val="24"/>
        </w:rPr>
        <w:t>发表帖子和</w:t>
      </w:r>
      <w:r w:rsidR="00DE0800">
        <w:rPr>
          <w:rFonts w:hint="eastAsia"/>
          <w:sz w:val="24"/>
        </w:rPr>
        <w:t>撰写</w:t>
      </w:r>
      <w:r w:rsidR="00A71E91">
        <w:rPr>
          <w:rFonts w:hint="eastAsia"/>
          <w:sz w:val="24"/>
        </w:rPr>
        <w:t>博客，一位用户可以</w:t>
      </w:r>
      <w:r w:rsidR="0039307C">
        <w:rPr>
          <w:rFonts w:hint="eastAsia"/>
          <w:sz w:val="24"/>
        </w:rPr>
        <w:t>撰写多个博客，可以发表多个帖子</w:t>
      </w:r>
      <w:r w:rsidR="001514CC">
        <w:rPr>
          <w:rFonts w:hint="eastAsia"/>
          <w:sz w:val="24"/>
        </w:rPr>
        <w:t>，</w:t>
      </w:r>
      <w:r w:rsidR="00D24792">
        <w:rPr>
          <w:rFonts w:hint="eastAsia"/>
          <w:sz w:val="24"/>
        </w:rPr>
        <w:t>一位用户可以</w:t>
      </w:r>
      <w:r w:rsidR="00B13E4C">
        <w:rPr>
          <w:rFonts w:hint="eastAsia"/>
          <w:sz w:val="24"/>
        </w:rPr>
        <w:t>收藏多个</w:t>
      </w:r>
      <w:r w:rsidR="003D2100">
        <w:rPr>
          <w:rFonts w:hint="eastAsia"/>
          <w:sz w:val="24"/>
        </w:rPr>
        <w:t>新闻、博客、帖子</w:t>
      </w:r>
      <w:r w:rsidR="005D5389">
        <w:rPr>
          <w:rFonts w:hint="eastAsia"/>
          <w:sz w:val="24"/>
        </w:rPr>
        <w:t>，一位用户可以</w:t>
      </w:r>
      <w:r w:rsidR="00A52231">
        <w:rPr>
          <w:rFonts w:hint="eastAsia"/>
          <w:sz w:val="24"/>
        </w:rPr>
        <w:t>在一篇新闻、博客、帖子下评论多条</w:t>
      </w:r>
      <w:r w:rsidR="00C436E8">
        <w:rPr>
          <w:rFonts w:hint="eastAsia"/>
          <w:sz w:val="24"/>
        </w:rPr>
        <w:t>。</w:t>
      </w:r>
      <w:r w:rsidR="00CF5209">
        <w:rPr>
          <w:rFonts w:hint="eastAsia"/>
          <w:sz w:val="24"/>
        </w:rPr>
        <w:t>一个分类下有</w:t>
      </w:r>
      <w:r w:rsidR="00924F8F">
        <w:rPr>
          <w:rFonts w:hint="eastAsia"/>
          <w:sz w:val="24"/>
        </w:rPr>
        <w:t>多条新闻和博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，一条博</w:t>
      </w:r>
      <w:r w:rsidR="00DF732E">
        <w:rPr>
          <w:rFonts w:hint="eastAsia"/>
          <w:sz w:val="24"/>
        </w:rPr>
        <w:t>文</w:t>
      </w:r>
      <w:r w:rsidR="00924F8F">
        <w:rPr>
          <w:rFonts w:hint="eastAsia"/>
          <w:sz w:val="24"/>
        </w:rPr>
        <w:t>或新闻只属于</w:t>
      </w:r>
      <w:r w:rsidR="00B45E35">
        <w:rPr>
          <w:rFonts w:hint="eastAsia"/>
          <w:sz w:val="24"/>
        </w:rPr>
        <w:t>一个分类。</w:t>
      </w:r>
      <w:r w:rsidR="00C917A7">
        <w:rPr>
          <w:rFonts w:hint="eastAsia"/>
          <w:sz w:val="24"/>
        </w:rPr>
        <w:t>一张</w:t>
      </w:r>
      <w:proofErr w:type="gramStart"/>
      <w:r w:rsidR="00CE0DD4">
        <w:rPr>
          <w:rFonts w:hint="eastAsia"/>
          <w:sz w:val="24"/>
        </w:rPr>
        <w:t>轮播图</w:t>
      </w:r>
      <w:proofErr w:type="gramEnd"/>
      <w:r w:rsidR="00C917A7">
        <w:rPr>
          <w:rFonts w:hint="eastAsia"/>
          <w:sz w:val="24"/>
        </w:rPr>
        <w:t>关联一条新闻</w:t>
      </w:r>
      <w:r w:rsidR="00545021" w:rsidRPr="00A23335">
        <w:rPr>
          <w:rFonts w:hint="eastAsia"/>
          <w:sz w:val="24"/>
        </w:rPr>
        <w:t>。</w:t>
      </w:r>
    </w:p>
    <w:p w14:paraId="2E970E43" w14:textId="70512156" w:rsidR="001E09E1" w:rsidRPr="00A23335" w:rsidRDefault="001E09E1" w:rsidP="00CF758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后台管理领域模型如题</w:t>
      </w:r>
      <w:r>
        <w:rPr>
          <w:rFonts w:hint="eastAsia"/>
          <w:sz w:val="24"/>
        </w:rPr>
        <w:t>2</w:t>
      </w:r>
      <w:r>
        <w:rPr>
          <w:sz w:val="24"/>
        </w:rPr>
        <w:t>.1.2</w:t>
      </w:r>
      <w:r>
        <w:rPr>
          <w:rFonts w:hint="eastAsia"/>
          <w:sz w:val="24"/>
        </w:rPr>
        <w:t>所示。一位管理员用户可以维护多条新闻、帖子、博客、评论、分类、</w:t>
      </w:r>
      <w:proofErr w:type="gramStart"/>
      <w:r>
        <w:rPr>
          <w:rFonts w:hint="eastAsia"/>
          <w:sz w:val="24"/>
        </w:rPr>
        <w:t>轮播图</w:t>
      </w:r>
      <w:proofErr w:type="gramEnd"/>
      <w:r>
        <w:rPr>
          <w:rFonts w:hint="eastAsia"/>
          <w:sz w:val="24"/>
        </w:rPr>
        <w:t>。</w:t>
      </w:r>
    </w:p>
    <w:p w14:paraId="44AA7A3B" w14:textId="1B3B997C" w:rsidR="00545021" w:rsidRDefault="004235F9" w:rsidP="00545021">
      <w:pPr>
        <w:spacing w:beforeLines="50" w:before="120" w:line="360" w:lineRule="auto"/>
        <w:jc w:val="center"/>
        <w:rPr>
          <w:noProof/>
        </w:rPr>
      </w:pPr>
      <w:r w:rsidRPr="004235F9">
        <w:rPr>
          <w:noProof/>
        </w:rPr>
        <w:drawing>
          <wp:inline distT="0" distB="0" distL="0" distR="0" wp14:anchorId="587BE4A4" wp14:editId="2D04FF27">
            <wp:extent cx="5760085" cy="307657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8D9B" w14:textId="33BD4652" w:rsidR="00431D67" w:rsidRPr="0068377D" w:rsidRDefault="00545021" w:rsidP="004235F9">
      <w:pPr>
        <w:spacing w:beforeLines="50" w:before="120" w:line="360" w:lineRule="auto"/>
        <w:jc w:val="center"/>
        <w:rPr>
          <w:szCs w:val="21"/>
        </w:rPr>
      </w:pPr>
      <w:r w:rsidRPr="0068377D">
        <w:rPr>
          <w:rFonts w:hint="eastAsia"/>
          <w:szCs w:val="21"/>
        </w:rPr>
        <w:t>图</w:t>
      </w:r>
      <w:r w:rsidR="003600BD">
        <w:rPr>
          <w:szCs w:val="21"/>
        </w:rPr>
        <w:t>2</w:t>
      </w:r>
      <w:r w:rsidRPr="0068377D">
        <w:rPr>
          <w:rFonts w:hint="eastAsia"/>
          <w:szCs w:val="21"/>
        </w:rPr>
        <w:t>.</w:t>
      </w:r>
      <w:r w:rsidR="003600BD">
        <w:rPr>
          <w:szCs w:val="21"/>
        </w:rPr>
        <w:t>1</w:t>
      </w:r>
      <w:r w:rsidRPr="0068377D">
        <w:rPr>
          <w:rFonts w:hint="eastAsia"/>
          <w:szCs w:val="21"/>
        </w:rPr>
        <w:t>领域模型</w:t>
      </w:r>
    </w:p>
    <w:p w14:paraId="533E7583" w14:textId="22F59B91" w:rsidR="000363A7" w:rsidRDefault="007B4B39" w:rsidP="004F5C3A">
      <w:pPr>
        <w:pStyle w:val="2"/>
        <w:rPr>
          <w:color w:val="FF0000"/>
          <w:sz w:val="24"/>
        </w:rPr>
      </w:pPr>
      <w:bookmarkStart w:id="54" w:name="_Toc6841170"/>
      <w:bookmarkStart w:id="55" w:name="_Toc6841967"/>
      <w:bookmarkStart w:id="56" w:name="_Toc6873445"/>
      <w:r w:rsidRPr="00921D27">
        <w:t>2.</w:t>
      </w:r>
      <w:r w:rsidR="00FD7C95">
        <w:rPr>
          <w:rFonts w:hint="eastAsia"/>
        </w:rPr>
        <w:t>2</w:t>
      </w:r>
      <w:r>
        <w:rPr>
          <w:rFonts w:hint="eastAsia"/>
        </w:rPr>
        <w:t xml:space="preserve"> </w:t>
      </w:r>
      <w:r w:rsidR="000875BE">
        <w:rPr>
          <w:rFonts w:hint="eastAsia"/>
        </w:rPr>
        <w:t>功能性</w:t>
      </w:r>
      <w:r>
        <w:rPr>
          <w:rFonts w:hint="eastAsia"/>
        </w:rPr>
        <w:t>需求</w:t>
      </w:r>
      <w:bookmarkEnd w:id="54"/>
      <w:bookmarkEnd w:id="55"/>
      <w:bookmarkEnd w:id="56"/>
    </w:p>
    <w:p w14:paraId="50C89833" w14:textId="4710E354" w:rsidR="00516E6F" w:rsidRDefault="00057662" w:rsidP="00746BE7">
      <w:pPr>
        <w:pStyle w:val="3"/>
        <w:rPr>
          <w:sz w:val="24"/>
        </w:rPr>
      </w:pPr>
      <w:bookmarkStart w:id="57" w:name="_Toc444775020"/>
      <w:bookmarkStart w:id="58" w:name="_Toc6841171"/>
      <w:bookmarkStart w:id="59" w:name="_Toc6841968"/>
      <w:bookmarkStart w:id="60" w:name="_Toc6873446"/>
      <w:r w:rsidRPr="00F2453E">
        <w:rPr>
          <w:rFonts w:hint="eastAsia"/>
        </w:rPr>
        <w:t xml:space="preserve">2.2.1 </w:t>
      </w:r>
      <w:r w:rsidRPr="00F2453E">
        <w:rPr>
          <w:rFonts w:hint="eastAsia"/>
        </w:rPr>
        <w:t>用例概述</w:t>
      </w:r>
      <w:bookmarkEnd w:id="57"/>
      <w:bookmarkEnd w:id="58"/>
      <w:bookmarkEnd w:id="59"/>
      <w:bookmarkEnd w:id="60"/>
    </w:p>
    <w:p w14:paraId="3A83C427" w14:textId="40D4349F" w:rsidR="00057662" w:rsidRPr="00E36566" w:rsidRDefault="00057662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在图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3671B9">
        <w:rPr>
          <w:sz w:val="24"/>
        </w:rPr>
        <w:t>2</w:t>
      </w:r>
      <w:r w:rsidRPr="00E36566">
        <w:rPr>
          <w:rFonts w:hint="eastAsia"/>
          <w:sz w:val="24"/>
        </w:rPr>
        <w:t>高层用例图中抽取了满足用户基本业务需求的基本用例。这些用例可以从</w:t>
      </w:r>
      <w:r w:rsidR="00534EFB">
        <w:rPr>
          <w:rFonts w:hint="eastAsia"/>
          <w:sz w:val="24"/>
        </w:rPr>
        <w:t>社区</w:t>
      </w:r>
      <w:r w:rsidR="00D13F55">
        <w:rPr>
          <w:rFonts w:hint="eastAsia"/>
          <w:sz w:val="24"/>
        </w:rPr>
        <w:t>中心</w:t>
      </w:r>
      <w:r w:rsidRPr="00E36566">
        <w:rPr>
          <w:rFonts w:hint="eastAsia"/>
          <w:sz w:val="24"/>
        </w:rPr>
        <w:t>、</w:t>
      </w:r>
      <w:r w:rsidR="00534EFB">
        <w:rPr>
          <w:rFonts w:hint="eastAsia"/>
          <w:sz w:val="24"/>
        </w:rPr>
        <w:t>后台</w:t>
      </w:r>
      <w:r w:rsidRPr="00E36566">
        <w:rPr>
          <w:rFonts w:hint="eastAsia"/>
          <w:sz w:val="24"/>
        </w:rPr>
        <w:t>管理</w:t>
      </w:r>
      <w:r w:rsidR="00534EFB">
        <w:rPr>
          <w:rFonts w:hint="eastAsia"/>
          <w:sz w:val="24"/>
        </w:rPr>
        <w:t>两</w:t>
      </w:r>
      <w:r w:rsidRPr="00E36566">
        <w:rPr>
          <w:rFonts w:hint="eastAsia"/>
          <w:sz w:val="24"/>
        </w:rPr>
        <w:t>个方面完成整个</w:t>
      </w:r>
      <w:r w:rsidR="00F52322">
        <w:rPr>
          <w:rFonts w:hint="eastAsia"/>
          <w:sz w:val="24"/>
        </w:rPr>
        <w:t>IT</w:t>
      </w:r>
      <w:r w:rsidR="00F52322">
        <w:rPr>
          <w:rFonts w:hint="eastAsia"/>
          <w:sz w:val="24"/>
        </w:rPr>
        <w:t>技术视频分享社区</w:t>
      </w:r>
      <w:r w:rsidRPr="00E36566">
        <w:rPr>
          <w:rFonts w:hint="eastAsia"/>
          <w:sz w:val="24"/>
        </w:rPr>
        <w:t>的运</w:t>
      </w:r>
      <w:r w:rsidR="002E3E48">
        <w:rPr>
          <w:rFonts w:hint="eastAsia"/>
          <w:sz w:val="24"/>
        </w:rPr>
        <w:t>行</w:t>
      </w:r>
      <w:r w:rsidRPr="00E36566">
        <w:rPr>
          <w:rFonts w:hint="eastAsia"/>
          <w:sz w:val="24"/>
        </w:rPr>
        <w:t>。</w:t>
      </w:r>
    </w:p>
    <w:p w14:paraId="6C08EE06" w14:textId="7A098C11" w:rsidR="00057662" w:rsidRDefault="00AE5364" w:rsidP="00057662">
      <w:pPr>
        <w:jc w:val="center"/>
      </w:pPr>
      <w:r w:rsidRPr="00AE5364">
        <w:lastRenderedPageBreak/>
        <w:drawing>
          <wp:inline distT="0" distB="0" distL="0" distR="0" wp14:anchorId="5B4F660E" wp14:editId="264D7874">
            <wp:extent cx="5760085" cy="4183380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3E90" w14:textId="68FCDD09" w:rsidR="00057662" w:rsidRDefault="00057662" w:rsidP="00057662">
      <w:pPr>
        <w:jc w:val="center"/>
      </w:pPr>
      <w:r>
        <w:rPr>
          <w:rFonts w:hint="eastAsia"/>
        </w:rPr>
        <w:t>图</w:t>
      </w:r>
      <w:r w:rsidR="003671B9">
        <w:t>2</w:t>
      </w:r>
      <w:r>
        <w:rPr>
          <w:rFonts w:hint="eastAsia"/>
        </w:rPr>
        <w:t>.</w:t>
      </w:r>
      <w:r w:rsidR="003671B9">
        <w:t>2</w:t>
      </w:r>
      <w:r>
        <w:rPr>
          <w:rFonts w:hint="eastAsia"/>
        </w:rPr>
        <w:t xml:space="preserve"> </w:t>
      </w:r>
      <w:r>
        <w:rPr>
          <w:rFonts w:hint="eastAsia"/>
        </w:rPr>
        <w:t>高层用例图</w:t>
      </w:r>
    </w:p>
    <w:p w14:paraId="778CE0D1" w14:textId="7661818E" w:rsidR="00057662" w:rsidRPr="00E36566" w:rsidRDefault="00E36566" w:rsidP="00E36566">
      <w:pPr>
        <w:spacing w:line="360" w:lineRule="auto"/>
        <w:ind w:firstLineChars="200" w:firstLine="480"/>
        <w:rPr>
          <w:sz w:val="24"/>
        </w:rPr>
      </w:pPr>
      <w:r w:rsidRPr="00E36566">
        <w:rPr>
          <w:rFonts w:hint="eastAsia"/>
          <w:sz w:val="24"/>
        </w:rPr>
        <w:t>用例摘要描述如表</w:t>
      </w:r>
      <w:r w:rsidR="004A27EF">
        <w:rPr>
          <w:sz w:val="24"/>
        </w:rPr>
        <w:t>2</w:t>
      </w:r>
      <w:r w:rsidRPr="00E36566">
        <w:rPr>
          <w:rFonts w:hint="eastAsia"/>
          <w:sz w:val="24"/>
        </w:rPr>
        <w:t>.</w:t>
      </w:r>
      <w:r w:rsidR="004A27EF">
        <w:rPr>
          <w:sz w:val="24"/>
        </w:rPr>
        <w:t>3</w:t>
      </w:r>
      <w:r w:rsidRPr="00E36566">
        <w:rPr>
          <w:rFonts w:hint="eastAsia"/>
          <w:sz w:val="24"/>
        </w:rPr>
        <w:t>所示。</w:t>
      </w:r>
    </w:p>
    <w:p w14:paraId="7299AF34" w14:textId="26012D5D" w:rsidR="00057662" w:rsidRDefault="00057662" w:rsidP="00E36566">
      <w:pPr>
        <w:spacing w:line="360" w:lineRule="auto"/>
        <w:jc w:val="center"/>
        <w:rPr>
          <w:szCs w:val="21"/>
        </w:rPr>
      </w:pPr>
      <w:r w:rsidRPr="00E36566">
        <w:rPr>
          <w:rFonts w:hint="eastAsia"/>
          <w:szCs w:val="21"/>
        </w:rPr>
        <w:t>表</w:t>
      </w:r>
      <w:r w:rsidR="004A27EF">
        <w:rPr>
          <w:szCs w:val="21"/>
        </w:rPr>
        <w:t>2</w:t>
      </w:r>
      <w:r w:rsidR="00E36566" w:rsidRPr="00E36566">
        <w:rPr>
          <w:rFonts w:hint="eastAsia"/>
          <w:szCs w:val="21"/>
        </w:rPr>
        <w:t>.</w:t>
      </w:r>
      <w:r w:rsidR="004A27EF">
        <w:rPr>
          <w:szCs w:val="21"/>
        </w:rPr>
        <w:t>3</w:t>
      </w:r>
      <w:r w:rsidRPr="00E36566">
        <w:rPr>
          <w:rFonts w:hint="eastAsia"/>
          <w:szCs w:val="21"/>
        </w:rPr>
        <w:t xml:space="preserve"> </w:t>
      </w:r>
      <w:r w:rsidRPr="00E36566">
        <w:rPr>
          <w:rFonts w:hint="eastAsia"/>
          <w:szCs w:val="21"/>
        </w:rPr>
        <w:t>用例摘要描述</w:t>
      </w: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4"/>
        <w:gridCol w:w="1627"/>
        <w:gridCol w:w="5856"/>
      </w:tblGrid>
      <w:tr w:rsidR="006959B0" w14:paraId="5EDF9D23" w14:textId="77777777" w:rsidTr="00652B48">
        <w:trPr>
          <w:jc w:val="center"/>
        </w:trPr>
        <w:tc>
          <w:tcPr>
            <w:tcW w:w="1584" w:type="dxa"/>
            <w:shd w:val="clear" w:color="auto" w:fill="auto"/>
          </w:tcPr>
          <w:p w14:paraId="0CE352B5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用例标识</w:t>
            </w:r>
            <w:r>
              <w:rPr>
                <w:rFonts w:hint="eastAsia"/>
                <w:b/>
              </w:rPr>
              <w:t>（</w:t>
            </w:r>
            <w:r>
              <w:rPr>
                <w:rFonts w:hint="eastAsia"/>
                <w:b/>
              </w:rPr>
              <w:t>UC</w:t>
            </w:r>
            <w:r>
              <w:rPr>
                <w:rFonts w:hint="eastAsia"/>
                <w:b/>
              </w:rPr>
              <w:t>）</w:t>
            </w:r>
          </w:p>
        </w:tc>
        <w:tc>
          <w:tcPr>
            <w:tcW w:w="1627" w:type="dxa"/>
            <w:shd w:val="clear" w:color="auto" w:fill="auto"/>
          </w:tcPr>
          <w:p w14:paraId="07E8A420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用例名称</w:t>
            </w:r>
          </w:p>
        </w:tc>
        <w:tc>
          <w:tcPr>
            <w:tcW w:w="5856" w:type="dxa"/>
            <w:shd w:val="clear" w:color="auto" w:fill="auto"/>
          </w:tcPr>
          <w:p w14:paraId="02ED2636" w14:textId="77777777" w:rsidR="006959B0" w:rsidRPr="00C92BDC" w:rsidRDefault="006959B0" w:rsidP="00293066">
            <w:pPr>
              <w:jc w:val="center"/>
              <w:rPr>
                <w:b/>
              </w:rPr>
            </w:pPr>
            <w:r w:rsidRPr="00C92BDC">
              <w:rPr>
                <w:rFonts w:hint="eastAsia"/>
                <w:b/>
              </w:rPr>
              <w:t>摘要描述</w:t>
            </w:r>
          </w:p>
        </w:tc>
      </w:tr>
      <w:tr w:rsidR="006959B0" w14:paraId="1ED75DA7" w14:textId="77777777" w:rsidTr="00652B48">
        <w:trPr>
          <w:jc w:val="center"/>
        </w:trPr>
        <w:tc>
          <w:tcPr>
            <w:tcW w:w="1584" w:type="dxa"/>
          </w:tcPr>
          <w:p w14:paraId="439C3869" w14:textId="77777777" w:rsidR="006959B0" w:rsidRDefault="006959B0" w:rsidP="00E83444">
            <w:pPr>
              <w:jc w:val="center"/>
            </w:pPr>
            <w:del w:id="61" w:author="Administrator" w:date="2017-11-14T10:16:00Z">
              <w:r w:rsidDel="00DA3F9E">
                <w:rPr>
                  <w:rFonts w:hint="eastAsia"/>
                </w:rPr>
                <w:delText>0</w:delText>
              </w:r>
            </w:del>
            <w:ins w:id="62" w:author="Administrator" w:date="2017-11-14T10:16:00Z">
              <w:r>
                <w:rPr>
                  <w:rFonts w:hint="eastAsia"/>
                </w:rPr>
                <w:t>1</w:t>
              </w:r>
            </w:ins>
          </w:p>
        </w:tc>
        <w:tc>
          <w:tcPr>
            <w:tcW w:w="1627" w:type="dxa"/>
            <w:shd w:val="clear" w:color="auto" w:fill="auto"/>
          </w:tcPr>
          <w:p w14:paraId="5B2CE5D1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登录</w:t>
            </w:r>
          </w:p>
        </w:tc>
        <w:tc>
          <w:tcPr>
            <w:tcW w:w="5856" w:type="dxa"/>
            <w:shd w:val="clear" w:color="auto" w:fill="auto"/>
          </w:tcPr>
          <w:p w14:paraId="64795C50" w14:textId="2E2027A5" w:rsidR="006959B0" w:rsidRDefault="00D451C3" w:rsidP="00293066">
            <w:pPr>
              <w:jc w:val="left"/>
            </w:pPr>
            <w:r>
              <w:rPr>
                <w:rFonts w:hint="eastAsia"/>
              </w:rPr>
              <w:t>注册</w:t>
            </w:r>
            <w:r w:rsidR="00652B48">
              <w:rPr>
                <w:rFonts w:hint="eastAsia"/>
              </w:rPr>
              <w:t>用户</w:t>
            </w:r>
            <w:r w:rsidR="002E28C3">
              <w:rPr>
                <w:rFonts w:hint="eastAsia"/>
              </w:rPr>
              <w:t>使用社区全部功能</w:t>
            </w:r>
            <w:r w:rsidR="006959B0">
              <w:rPr>
                <w:rFonts w:hint="eastAsia"/>
              </w:rPr>
              <w:t>。</w:t>
            </w:r>
          </w:p>
        </w:tc>
      </w:tr>
      <w:tr w:rsidR="00B979CB" w14:paraId="2AA9A917" w14:textId="77777777" w:rsidTr="00652B48">
        <w:trPr>
          <w:jc w:val="center"/>
        </w:trPr>
        <w:tc>
          <w:tcPr>
            <w:tcW w:w="1584" w:type="dxa"/>
          </w:tcPr>
          <w:p w14:paraId="15633E1F" w14:textId="49C8A847" w:rsidR="00B979CB" w:rsidDel="00DA3F9E" w:rsidRDefault="00B979CB" w:rsidP="00E8344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627" w:type="dxa"/>
            <w:shd w:val="clear" w:color="auto" w:fill="auto"/>
          </w:tcPr>
          <w:p w14:paraId="1B52EEA0" w14:textId="31EC8C3A" w:rsidR="00B979CB" w:rsidRDefault="00B979CB" w:rsidP="00293066">
            <w:pPr>
              <w:jc w:val="left"/>
            </w:pPr>
            <w:r>
              <w:rPr>
                <w:rFonts w:hint="eastAsia"/>
              </w:rPr>
              <w:t>后台登录</w:t>
            </w:r>
          </w:p>
        </w:tc>
        <w:tc>
          <w:tcPr>
            <w:tcW w:w="5856" w:type="dxa"/>
            <w:shd w:val="clear" w:color="auto" w:fill="auto"/>
          </w:tcPr>
          <w:p w14:paraId="57992EEA" w14:textId="6274990B" w:rsidR="00B979CB" w:rsidRDefault="00B979CB" w:rsidP="00293066">
            <w:pPr>
              <w:jc w:val="left"/>
            </w:pPr>
            <w:r>
              <w:rPr>
                <w:rFonts w:hint="eastAsia"/>
              </w:rPr>
              <w:t>管理员进入系统的身份验证。</w:t>
            </w:r>
          </w:p>
        </w:tc>
      </w:tr>
      <w:tr w:rsidR="006959B0" w14:paraId="20A93505" w14:textId="77777777" w:rsidTr="00652B48">
        <w:trPr>
          <w:jc w:val="center"/>
        </w:trPr>
        <w:tc>
          <w:tcPr>
            <w:tcW w:w="1584" w:type="dxa"/>
          </w:tcPr>
          <w:p w14:paraId="47309B6C" w14:textId="151AB975" w:rsidR="006959B0" w:rsidRDefault="006959B0" w:rsidP="00E83444">
            <w:pPr>
              <w:jc w:val="center"/>
            </w:pPr>
            <w:del w:id="63" w:author="Administrator" w:date="2017-11-14T10:16:00Z">
              <w:r w:rsidDel="00DA3F9E">
                <w:rPr>
                  <w:rFonts w:hint="eastAsia"/>
                </w:rPr>
                <w:delText>1.1</w:delText>
              </w:r>
            </w:del>
            <w:r w:rsidR="00B979CB">
              <w:t>3</w:t>
            </w:r>
          </w:p>
        </w:tc>
        <w:tc>
          <w:tcPr>
            <w:tcW w:w="1627" w:type="dxa"/>
            <w:shd w:val="clear" w:color="auto" w:fill="auto"/>
          </w:tcPr>
          <w:p w14:paraId="2EC74A37" w14:textId="77777777" w:rsidR="006959B0" w:rsidRDefault="006959B0" w:rsidP="00293066">
            <w:pPr>
              <w:jc w:val="left"/>
            </w:pPr>
            <w:r>
              <w:rPr>
                <w:rFonts w:hint="eastAsia"/>
              </w:rPr>
              <w:t>注册</w:t>
            </w:r>
          </w:p>
        </w:tc>
        <w:tc>
          <w:tcPr>
            <w:tcW w:w="5856" w:type="dxa"/>
            <w:shd w:val="clear" w:color="auto" w:fill="auto"/>
          </w:tcPr>
          <w:p w14:paraId="2E76DA80" w14:textId="55684934" w:rsidR="006959B0" w:rsidRDefault="006E57E4" w:rsidP="00293066">
            <w:pPr>
              <w:jc w:val="left"/>
            </w:pPr>
            <w:r>
              <w:rPr>
                <w:rFonts w:hint="eastAsia"/>
              </w:rPr>
              <w:t>未注册</w:t>
            </w:r>
            <w:r w:rsidR="00652B48">
              <w:rPr>
                <w:rFonts w:hint="eastAsia"/>
              </w:rPr>
              <w:t>用户通过注册</w:t>
            </w:r>
            <w:r w:rsidR="008732F7">
              <w:rPr>
                <w:rFonts w:hint="eastAsia"/>
              </w:rPr>
              <w:t>可以</w:t>
            </w:r>
            <w:r w:rsidR="0070365C">
              <w:rPr>
                <w:rFonts w:hint="eastAsia"/>
              </w:rPr>
              <w:t>进行</w:t>
            </w:r>
            <w:r w:rsidR="008732F7">
              <w:rPr>
                <w:rFonts w:hint="eastAsia"/>
              </w:rPr>
              <w:t>发表、评论、收藏等</w:t>
            </w:r>
            <w:r w:rsidR="0070365C">
              <w:rPr>
                <w:rFonts w:hint="eastAsia"/>
              </w:rPr>
              <w:t>。</w:t>
            </w:r>
          </w:p>
        </w:tc>
      </w:tr>
      <w:tr w:rsidR="006959B0" w14:paraId="28BA3587" w14:textId="77777777" w:rsidTr="00652B48">
        <w:trPr>
          <w:jc w:val="center"/>
        </w:trPr>
        <w:tc>
          <w:tcPr>
            <w:tcW w:w="1584" w:type="dxa"/>
          </w:tcPr>
          <w:p w14:paraId="1663D676" w14:textId="465A9507" w:rsidR="006959B0" w:rsidRDefault="006959B0" w:rsidP="00E83444">
            <w:pPr>
              <w:jc w:val="center"/>
            </w:pPr>
            <w:del w:id="64" w:author="Administrator" w:date="2017-11-14T10:16:00Z">
              <w:r w:rsidDel="00DA3F9E">
                <w:rPr>
                  <w:rFonts w:hint="eastAsia"/>
                </w:rPr>
                <w:delText>1.2</w:delText>
              </w:r>
            </w:del>
            <w:r w:rsidR="00B979CB">
              <w:t>4</w:t>
            </w:r>
          </w:p>
        </w:tc>
        <w:tc>
          <w:tcPr>
            <w:tcW w:w="1627" w:type="dxa"/>
            <w:shd w:val="clear" w:color="auto" w:fill="auto"/>
          </w:tcPr>
          <w:p w14:paraId="0F2737F3" w14:textId="1B9E7B25" w:rsidR="006959B0" w:rsidRDefault="0070365C" w:rsidP="00293066">
            <w:pPr>
              <w:jc w:val="left"/>
            </w:pPr>
            <w:proofErr w:type="gramStart"/>
            <w:r>
              <w:rPr>
                <w:rFonts w:hint="eastAsia"/>
              </w:rPr>
              <w:t>撰写博客</w:t>
            </w:r>
            <w:proofErr w:type="gramEnd"/>
          </w:p>
        </w:tc>
        <w:tc>
          <w:tcPr>
            <w:tcW w:w="5856" w:type="dxa"/>
            <w:shd w:val="clear" w:color="auto" w:fill="auto"/>
          </w:tcPr>
          <w:p w14:paraId="6E9A18E7" w14:textId="2672814B" w:rsidR="006959B0" w:rsidRDefault="005A5844" w:rsidP="00293066">
            <w:pPr>
              <w:jc w:val="left"/>
            </w:pPr>
            <w:r>
              <w:rPr>
                <w:rFonts w:hint="eastAsia"/>
              </w:rPr>
              <w:t>用户可以</w:t>
            </w:r>
            <w:proofErr w:type="gramStart"/>
            <w:r w:rsidR="00B14413">
              <w:rPr>
                <w:rFonts w:hint="eastAsia"/>
              </w:rPr>
              <w:t>在博客模块</w:t>
            </w:r>
            <w:proofErr w:type="gramEnd"/>
            <w:r>
              <w:rPr>
                <w:rFonts w:hint="eastAsia"/>
              </w:rPr>
              <w:t>编写</w:t>
            </w:r>
            <w:r w:rsidR="000E16A9">
              <w:rPr>
                <w:rFonts w:hint="eastAsia"/>
              </w:rPr>
              <w:t>博文并发表</w:t>
            </w:r>
          </w:p>
        </w:tc>
      </w:tr>
      <w:tr w:rsidR="006959B0" w14:paraId="512D217E" w14:textId="77777777" w:rsidTr="00652B48">
        <w:trPr>
          <w:jc w:val="center"/>
          <w:ins w:id="65" w:author="Administrator" w:date="2017-11-14T10:20:00Z"/>
        </w:trPr>
        <w:tc>
          <w:tcPr>
            <w:tcW w:w="1584" w:type="dxa"/>
          </w:tcPr>
          <w:p w14:paraId="0AA44D32" w14:textId="466957EA" w:rsidR="006959B0" w:rsidDel="00DA3F9E" w:rsidRDefault="00B979CB" w:rsidP="00E83444">
            <w:pPr>
              <w:jc w:val="center"/>
              <w:rPr>
                <w:ins w:id="66" w:author="Administrator" w:date="2017-11-14T10:20:00Z"/>
              </w:rPr>
            </w:pPr>
            <w:r>
              <w:t>5</w:t>
            </w:r>
          </w:p>
        </w:tc>
        <w:tc>
          <w:tcPr>
            <w:tcW w:w="1627" w:type="dxa"/>
            <w:shd w:val="clear" w:color="auto" w:fill="auto"/>
          </w:tcPr>
          <w:p w14:paraId="5C321FC6" w14:textId="042E030A" w:rsidR="006959B0" w:rsidRDefault="000E16A9" w:rsidP="00293066">
            <w:pPr>
              <w:jc w:val="left"/>
              <w:rPr>
                <w:ins w:id="67" w:author="Administrator" w:date="2017-11-14T10:20:00Z"/>
              </w:rPr>
            </w:pPr>
            <w:r>
              <w:rPr>
                <w:rFonts w:hint="eastAsia"/>
              </w:rPr>
              <w:t>发表帖子</w:t>
            </w:r>
          </w:p>
        </w:tc>
        <w:tc>
          <w:tcPr>
            <w:tcW w:w="5856" w:type="dxa"/>
            <w:shd w:val="clear" w:color="auto" w:fill="auto"/>
          </w:tcPr>
          <w:p w14:paraId="09F9DA01" w14:textId="495975D9" w:rsidR="006959B0" w:rsidRDefault="000E16A9" w:rsidP="00293066">
            <w:pPr>
              <w:jc w:val="left"/>
              <w:rPr>
                <w:ins w:id="68" w:author="Administrator" w:date="2017-11-14T10:20:00Z"/>
              </w:rPr>
            </w:pPr>
            <w:r>
              <w:rPr>
                <w:rFonts w:hint="eastAsia"/>
              </w:rPr>
              <w:t>用户可以</w:t>
            </w:r>
            <w:r w:rsidR="00AE2AD6">
              <w:rPr>
                <w:rFonts w:hint="eastAsia"/>
              </w:rPr>
              <w:t>在</w:t>
            </w:r>
            <w:r w:rsidR="00B14413">
              <w:rPr>
                <w:rFonts w:hint="eastAsia"/>
              </w:rPr>
              <w:t>论坛模块</w:t>
            </w:r>
            <w:r w:rsidR="00AE2AD6">
              <w:rPr>
                <w:rFonts w:hint="eastAsia"/>
              </w:rPr>
              <w:t>发表帖子</w:t>
            </w:r>
          </w:p>
        </w:tc>
      </w:tr>
      <w:tr w:rsidR="006959B0" w14:paraId="0FD19BDE" w14:textId="77777777" w:rsidTr="00652B48">
        <w:trPr>
          <w:jc w:val="center"/>
        </w:trPr>
        <w:tc>
          <w:tcPr>
            <w:tcW w:w="1584" w:type="dxa"/>
          </w:tcPr>
          <w:p w14:paraId="4B6AC367" w14:textId="0D47BE45" w:rsidR="006959B0" w:rsidRDefault="006959B0" w:rsidP="00E83444">
            <w:pPr>
              <w:jc w:val="center"/>
            </w:pPr>
            <w:del w:id="69" w:author="Administrator" w:date="2017-11-14T10:16:00Z">
              <w:r w:rsidDel="00DA3F9E">
                <w:rPr>
                  <w:rFonts w:hint="eastAsia"/>
                </w:rPr>
                <w:delText>1.3</w:delText>
              </w:r>
            </w:del>
            <w:r w:rsidR="00B979CB">
              <w:t>6</w:t>
            </w:r>
          </w:p>
        </w:tc>
        <w:tc>
          <w:tcPr>
            <w:tcW w:w="1627" w:type="dxa"/>
            <w:shd w:val="clear" w:color="auto" w:fill="auto"/>
          </w:tcPr>
          <w:p w14:paraId="59D71E15" w14:textId="45C6158F" w:rsidR="006959B0" w:rsidRDefault="007336DD" w:rsidP="00293066">
            <w:pPr>
              <w:jc w:val="left"/>
            </w:pPr>
            <w:r>
              <w:rPr>
                <w:rFonts w:hint="eastAsia"/>
              </w:rPr>
              <w:t>修改</w:t>
            </w:r>
            <w:r w:rsidR="00B14413">
              <w:rPr>
                <w:rFonts w:hint="eastAsia"/>
              </w:rPr>
              <w:t>个人信息</w:t>
            </w:r>
          </w:p>
        </w:tc>
        <w:tc>
          <w:tcPr>
            <w:tcW w:w="5856" w:type="dxa"/>
            <w:shd w:val="clear" w:color="auto" w:fill="auto"/>
          </w:tcPr>
          <w:p w14:paraId="2CA9F966" w14:textId="332A4367" w:rsidR="006959B0" w:rsidRDefault="00B14413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="00010002">
              <w:rPr>
                <w:rFonts w:hint="eastAsia"/>
              </w:rPr>
              <w:t>个人信息进行修改</w:t>
            </w:r>
            <w:r w:rsidR="00873DC5">
              <w:rPr>
                <w:rFonts w:hint="eastAsia"/>
              </w:rPr>
              <w:t>。</w:t>
            </w:r>
          </w:p>
        </w:tc>
      </w:tr>
      <w:tr w:rsidR="007336DD" w14:paraId="7686D584" w14:textId="77777777" w:rsidTr="00652B48">
        <w:trPr>
          <w:jc w:val="center"/>
        </w:trPr>
        <w:tc>
          <w:tcPr>
            <w:tcW w:w="1584" w:type="dxa"/>
          </w:tcPr>
          <w:p w14:paraId="417DA2F8" w14:textId="7768A559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627" w:type="dxa"/>
            <w:shd w:val="clear" w:color="auto" w:fill="auto"/>
          </w:tcPr>
          <w:p w14:paraId="0BE1CF8D" w14:textId="17CF2FB4" w:rsidR="007336DD" w:rsidRDefault="007336DD" w:rsidP="00293066">
            <w:pPr>
              <w:jc w:val="left"/>
            </w:pPr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用户博客</w:t>
            </w:r>
            <w:proofErr w:type="gramEnd"/>
          </w:p>
        </w:tc>
        <w:tc>
          <w:tcPr>
            <w:tcW w:w="5856" w:type="dxa"/>
            <w:shd w:val="clear" w:color="auto" w:fill="auto"/>
          </w:tcPr>
          <w:p w14:paraId="70E40453" w14:textId="2D2DA974" w:rsidR="007336DD" w:rsidRDefault="007336DD" w:rsidP="00293066">
            <w:pPr>
              <w:jc w:val="left"/>
            </w:pPr>
            <w:r>
              <w:rPr>
                <w:rFonts w:hint="eastAsia"/>
              </w:rPr>
              <w:t>用户可以对自己</w:t>
            </w:r>
            <w:proofErr w:type="gramStart"/>
            <w:r>
              <w:rPr>
                <w:rFonts w:hint="eastAsia"/>
              </w:rPr>
              <w:t>的博客进行</w:t>
            </w:r>
            <w:proofErr w:type="gramEnd"/>
            <w:r w:rsidR="00AC1258">
              <w:rPr>
                <w:rFonts w:hint="eastAsia"/>
              </w:rPr>
              <w:t>修改、删除</w:t>
            </w:r>
            <w:r>
              <w:rPr>
                <w:rFonts w:hint="eastAsia"/>
              </w:rPr>
              <w:t>。</w:t>
            </w:r>
          </w:p>
        </w:tc>
      </w:tr>
      <w:tr w:rsidR="007336DD" w14:paraId="29544229" w14:textId="77777777" w:rsidTr="00652B48">
        <w:trPr>
          <w:jc w:val="center"/>
        </w:trPr>
        <w:tc>
          <w:tcPr>
            <w:tcW w:w="1584" w:type="dxa"/>
          </w:tcPr>
          <w:p w14:paraId="3C618106" w14:textId="049C4CDC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627" w:type="dxa"/>
            <w:shd w:val="clear" w:color="auto" w:fill="auto"/>
          </w:tcPr>
          <w:p w14:paraId="039F995A" w14:textId="08DBB807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管理用户收藏</w:t>
            </w:r>
          </w:p>
        </w:tc>
        <w:tc>
          <w:tcPr>
            <w:tcW w:w="5856" w:type="dxa"/>
            <w:shd w:val="clear" w:color="auto" w:fill="auto"/>
          </w:tcPr>
          <w:p w14:paraId="1CCAC0D4" w14:textId="363CCD54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收藏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7B2DD4D2" w14:textId="77777777" w:rsidTr="00652B48">
        <w:trPr>
          <w:jc w:val="center"/>
        </w:trPr>
        <w:tc>
          <w:tcPr>
            <w:tcW w:w="1584" w:type="dxa"/>
          </w:tcPr>
          <w:p w14:paraId="369DA62B" w14:textId="7B3D3B68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627" w:type="dxa"/>
            <w:shd w:val="clear" w:color="auto" w:fill="auto"/>
          </w:tcPr>
          <w:p w14:paraId="58FC8095" w14:textId="2235B16A" w:rsidR="007336DD" w:rsidRDefault="00AC1258" w:rsidP="00293066">
            <w:pPr>
              <w:jc w:val="left"/>
            </w:pPr>
            <w:r w:rsidRPr="00AC1258">
              <w:rPr>
                <w:rFonts w:hint="eastAsia"/>
              </w:rPr>
              <w:t>管理用户评论</w:t>
            </w:r>
          </w:p>
        </w:tc>
        <w:tc>
          <w:tcPr>
            <w:tcW w:w="5856" w:type="dxa"/>
            <w:shd w:val="clear" w:color="auto" w:fill="auto"/>
          </w:tcPr>
          <w:p w14:paraId="69DDC079" w14:textId="29BA9DEF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C1258">
              <w:rPr>
                <w:rFonts w:hint="eastAsia"/>
              </w:rPr>
              <w:t>评论</w:t>
            </w:r>
            <w:r>
              <w:rPr>
                <w:rFonts w:hint="eastAsia"/>
              </w:rPr>
              <w:t>进行修改、删除。</w:t>
            </w:r>
          </w:p>
        </w:tc>
      </w:tr>
      <w:tr w:rsidR="007336DD" w14:paraId="12182576" w14:textId="77777777" w:rsidTr="00652B48">
        <w:trPr>
          <w:jc w:val="center"/>
        </w:trPr>
        <w:tc>
          <w:tcPr>
            <w:tcW w:w="1584" w:type="dxa"/>
          </w:tcPr>
          <w:p w14:paraId="3C92B17D" w14:textId="2DBFBB9B" w:rsidR="007336DD" w:rsidDel="00DA3F9E" w:rsidRDefault="007336D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62AFEB9D" w14:textId="5028C9A2" w:rsidR="007336DD" w:rsidRDefault="00A549BD" w:rsidP="00293066">
            <w:pPr>
              <w:jc w:val="left"/>
            </w:pPr>
            <w:r w:rsidRPr="00A549BD">
              <w:rPr>
                <w:rFonts w:hint="eastAsia"/>
              </w:rPr>
              <w:t>管理用户帖子</w:t>
            </w:r>
          </w:p>
        </w:tc>
        <w:tc>
          <w:tcPr>
            <w:tcW w:w="5856" w:type="dxa"/>
            <w:shd w:val="clear" w:color="auto" w:fill="auto"/>
          </w:tcPr>
          <w:p w14:paraId="11EED2C2" w14:textId="7450492C" w:rsidR="007336DD" w:rsidRDefault="00A549BD" w:rsidP="00293066">
            <w:pPr>
              <w:jc w:val="left"/>
            </w:pPr>
            <w:r>
              <w:rPr>
                <w:rFonts w:hint="eastAsia"/>
              </w:rPr>
              <w:t>用户可以对自己的</w:t>
            </w:r>
            <w:r w:rsidRPr="00A549BD">
              <w:rPr>
                <w:rFonts w:hint="eastAsia"/>
              </w:rPr>
              <w:t>帖子</w:t>
            </w:r>
            <w:r>
              <w:rPr>
                <w:rFonts w:hint="eastAsia"/>
              </w:rPr>
              <w:t>进行修改、删除。</w:t>
            </w:r>
          </w:p>
        </w:tc>
      </w:tr>
      <w:tr w:rsidR="006959B0" w:rsidDel="00DA3F9E" w14:paraId="2500C9F4" w14:textId="77777777" w:rsidTr="00652B48">
        <w:trPr>
          <w:jc w:val="center"/>
          <w:del w:id="70" w:author="Administrator" w:date="2017-11-14T10:17:00Z"/>
        </w:trPr>
        <w:tc>
          <w:tcPr>
            <w:tcW w:w="1584" w:type="dxa"/>
          </w:tcPr>
          <w:p w14:paraId="77555702" w14:textId="77777777" w:rsidR="006959B0" w:rsidDel="00DA3F9E" w:rsidRDefault="006959B0" w:rsidP="00E83444">
            <w:pPr>
              <w:jc w:val="center"/>
              <w:rPr>
                <w:del w:id="71" w:author="Administrator" w:date="2017-11-14T10:17:00Z"/>
              </w:rPr>
            </w:pPr>
            <w:del w:id="72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1FF7CCE2" w14:textId="77777777" w:rsidR="006959B0" w:rsidDel="00DA3F9E" w:rsidRDefault="006959B0" w:rsidP="00E83444">
            <w:pPr>
              <w:jc w:val="center"/>
              <w:rPr>
                <w:del w:id="73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007BB5F9" w14:textId="77777777" w:rsidR="006959B0" w:rsidDel="00DA3F9E" w:rsidRDefault="006959B0" w:rsidP="00E83444">
            <w:pPr>
              <w:jc w:val="center"/>
              <w:rPr>
                <w:del w:id="74" w:author="Administrator" w:date="2017-11-14T10:17:00Z"/>
              </w:rPr>
            </w:pPr>
          </w:p>
        </w:tc>
      </w:tr>
      <w:tr w:rsidR="006959B0" w14:paraId="7DE21ACB" w14:textId="77777777" w:rsidTr="00652B48">
        <w:trPr>
          <w:jc w:val="center"/>
        </w:trPr>
        <w:tc>
          <w:tcPr>
            <w:tcW w:w="1584" w:type="dxa"/>
          </w:tcPr>
          <w:p w14:paraId="2A506DD6" w14:textId="09EC69ED" w:rsidR="006959B0" w:rsidRDefault="006959B0" w:rsidP="00E83444">
            <w:pPr>
              <w:jc w:val="center"/>
            </w:pPr>
            <w:del w:id="75" w:author="Administrator" w:date="2017-11-14T10:16:00Z">
              <w:r w:rsidDel="00DA3F9E">
                <w:rPr>
                  <w:rFonts w:hint="eastAsia"/>
                </w:rPr>
                <w:delText>2.2</w:delText>
              </w:r>
            </w:del>
            <w:r w:rsidR="00A549BD">
              <w:t>11</w:t>
            </w:r>
          </w:p>
        </w:tc>
        <w:tc>
          <w:tcPr>
            <w:tcW w:w="1627" w:type="dxa"/>
            <w:shd w:val="clear" w:color="auto" w:fill="auto"/>
          </w:tcPr>
          <w:p w14:paraId="6A9261B3" w14:textId="40F56E51" w:rsidR="006959B0" w:rsidRDefault="003B5269" w:rsidP="00293066">
            <w:pPr>
              <w:jc w:val="left"/>
            </w:pPr>
            <w:r>
              <w:rPr>
                <w:rFonts w:hint="eastAsia"/>
              </w:rPr>
              <w:t>发表评论</w:t>
            </w:r>
          </w:p>
        </w:tc>
        <w:tc>
          <w:tcPr>
            <w:tcW w:w="5856" w:type="dxa"/>
            <w:shd w:val="clear" w:color="auto" w:fill="auto"/>
          </w:tcPr>
          <w:p w14:paraId="0CBB0601" w14:textId="6EB31FEE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用户可以在新闻、帖子、</w:t>
            </w:r>
            <w:proofErr w:type="gramStart"/>
            <w:r>
              <w:rPr>
                <w:rFonts w:hint="eastAsia"/>
              </w:rPr>
              <w:t>博客下</w:t>
            </w:r>
            <w:proofErr w:type="gramEnd"/>
            <w:r>
              <w:rPr>
                <w:rFonts w:hint="eastAsia"/>
              </w:rPr>
              <w:t>进行评论</w:t>
            </w:r>
          </w:p>
        </w:tc>
      </w:tr>
      <w:tr w:rsidR="006959B0" w14:paraId="609F7878" w14:textId="77777777" w:rsidTr="00652B48">
        <w:trPr>
          <w:jc w:val="center"/>
        </w:trPr>
        <w:tc>
          <w:tcPr>
            <w:tcW w:w="1584" w:type="dxa"/>
          </w:tcPr>
          <w:p w14:paraId="662AD40E" w14:textId="646C779F" w:rsidR="006959B0" w:rsidRDefault="006959B0" w:rsidP="00E83444">
            <w:pPr>
              <w:jc w:val="center"/>
            </w:pPr>
            <w:del w:id="76" w:author="Administrator" w:date="2017-11-14T10:16:00Z">
              <w:r w:rsidDel="00DA3F9E">
                <w:rPr>
                  <w:rFonts w:hint="eastAsia"/>
                </w:rPr>
                <w:delText>2.3</w:delText>
              </w:r>
            </w:del>
            <w:r w:rsidR="00A549BD">
              <w:t>12</w:t>
            </w:r>
          </w:p>
        </w:tc>
        <w:tc>
          <w:tcPr>
            <w:tcW w:w="1627" w:type="dxa"/>
            <w:shd w:val="clear" w:color="auto" w:fill="auto"/>
          </w:tcPr>
          <w:p w14:paraId="14161619" w14:textId="7DDB8CFB" w:rsidR="006959B0" w:rsidRDefault="003B5269" w:rsidP="00293066">
            <w:pPr>
              <w:jc w:val="left"/>
            </w:pPr>
            <w:r>
              <w:rPr>
                <w:rFonts w:hint="eastAsia"/>
              </w:rPr>
              <w:t>收藏</w:t>
            </w:r>
          </w:p>
        </w:tc>
        <w:tc>
          <w:tcPr>
            <w:tcW w:w="5856" w:type="dxa"/>
            <w:shd w:val="clear" w:color="auto" w:fill="auto"/>
          </w:tcPr>
          <w:p w14:paraId="2E5A7DF9" w14:textId="37F72698" w:rsidR="006959B0" w:rsidRDefault="003B5269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C053CE">
              <w:rPr>
                <w:rFonts w:hint="eastAsia"/>
              </w:rPr>
              <w:t>收藏喜欢</w:t>
            </w:r>
            <w:r w:rsidR="00872519">
              <w:rPr>
                <w:rFonts w:hint="eastAsia"/>
              </w:rPr>
              <w:t>的</w:t>
            </w:r>
            <w:r w:rsidR="00C053CE">
              <w:rPr>
                <w:rFonts w:hint="eastAsia"/>
              </w:rPr>
              <w:t>新闻、帖子、博客</w:t>
            </w:r>
            <w:r w:rsidR="006959B0">
              <w:rPr>
                <w:rFonts w:hint="eastAsia"/>
              </w:rPr>
              <w:t>。</w:t>
            </w:r>
          </w:p>
        </w:tc>
      </w:tr>
      <w:tr w:rsidR="00B16609" w14:paraId="60AF7751" w14:textId="77777777" w:rsidTr="00652B48">
        <w:trPr>
          <w:jc w:val="center"/>
        </w:trPr>
        <w:tc>
          <w:tcPr>
            <w:tcW w:w="1584" w:type="dxa"/>
          </w:tcPr>
          <w:p w14:paraId="5834D490" w14:textId="7F0E4865" w:rsidR="00B16609" w:rsidDel="00DA3F9E" w:rsidRDefault="00A549BD" w:rsidP="00E83444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7DCB8D0C" w14:textId="4AEE76A7" w:rsidR="00B16609" w:rsidRDefault="00784C17" w:rsidP="00293066">
            <w:pPr>
              <w:jc w:val="left"/>
            </w:pPr>
            <w:proofErr w:type="gramStart"/>
            <w:r>
              <w:rPr>
                <w:rFonts w:hint="eastAsia"/>
              </w:rPr>
              <w:t>浏览博客</w:t>
            </w:r>
            <w:proofErr w:type="gramEnd"/>
          </w:p>
        </w:tc>
        <w:tc>
          <w:tcPr>
            <w:tcW w:w="5856" w:type="dxa"/>
            <w:shd w:val="clear" w:color="auto" w:fill="auto"/>
          </w:tcPr>
          <w:p w14:paraId="04EF056A" w14:textId="59C22490" w:rsidR="00B16609" w:rsidRDefault="00784C17" w:rsidP="00293066">
            <w:pPr>
              <w:jc w:val="left"/>
            </w:pPr>
            <w:r>
              <w:rPr>
                <w:rFonts w:hint="eastAsia"/>
              </w:rPr>
              <w:t>用户可以</w:t>
            </w:r>
            <w:proofErr w:type="gramStart"/>
            <w:r w:rsidR="00816520">
              <w:rPr>
                <w:rFonts w:hint="eastAsia"/>
              </w:rPr>
              <w:t>进入博客模块查看博客</w:t>
            </w:r>
            <w:proofErr w:type="gramEnd"/>
          </w:p>
        </w:tc>
      </w:tr>
      <w:tr w:rsidR="00B16609" w14:paraId="30ACE0B6" w14:textId="77777777" w:rsidTr="00652B48">
        <w:trPr>
          <w:jc w:val="center"/>
        </w:trPr>
        <w:tc>
          <w:tcPr>
            <w:tcW w:w="1584" w:type="dxa"/>
          </w:tcPr>
          <w:p w14:paraId="1EEF68F0" w14:textId="28789201" w:rsidR="00B16609" w:rsidDel="00DA3F9E" w:rsidRDefault="00B979CB" w:rsidP="00E83444">
            <w:pPr>
              <w:jc w:val="center"/>
            </w:pPr>
            <w:r>
              <w:t>1</w:t>
            </w:r>
            <w:r w:rsidR="00A549BD">
              <w:t>4</w:t>
            </w:r>
          </w:p>
        </w:tc>
        <w:tc>
          <w:tcPr>
            <w:tcW w:w="1627" w:type="dxa"/>
            <w:shd w:val="clear" w:color="auto" w:fill="auto"/>
          </w:tcPr>
          <w:p w14:paraId="619994AE" w14:textId="01A3E81D" w:rsidR="00B16609" w:rsidRDefault="00784C17" w:rsidP="00293066">
            <w:pPr>
              <w:jc w:val="left"/>
            </w:pPr>
            <w:r>
              <w:rPr>
                <w:rFonts w:hint="eastAsia"/>
              </w:rPr>
              <w:t>浏览新闻</w:t>
            </w:r>
          </w:p>
        </w:tc>
        <w:tc>
          <w:tcPr>
            <w:tcW w:w="5856" w:type="dxa"/>
            <w:shd w:val="clear" w:color="auto" w:fill="auto"/>
          </w:tcPr>
          <w:p w14:paraId="5BE9BAB7" w14:textId="0A3271EE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用户可以进入新闻模块查看</w:t>
            </w:r>
            <w:r w:rsidR="00872519">
              <w:rPr>
                <w:rFonts w:hint="eastAsia"/>
              </w:rPr>
              <w:t>新闻</w:t>
            </w:r>
          </w:p>
        </w:tc>
      </w:tr>
      <w:tr w:rsidR="00B16609" w14:paraId="2E74A551" w14:textId="77777777" w:rsidTr="00652B48">
        <w:trPr>
          <w:jc w:val="center"/>
        </w:trPr>
        <w:tc>
          <w:tcPr>
            <w:tcW w:w="1584" w:type="dxa"/>
          </w:tcPr>
          <w:p w14:paraId="446E2CE0" w14:textId="12BB7BAA" w:rsidR="00B16609" w:rsidDel="00DA3F9E" w:rsidRDefault="00B16609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5</w:t>
            </w:r>
          </w:p>
        </w:tc>
        <w:tc>
          <w:tcPr>
            <w:tcW w:w="1627" w:type="dxa"/>
            <w:shd w:val="clear" w:color="auto" w:fill="auto"/>
          </w:tcPr>
          <w:p w14:paraId="51BC55E8" w14:textId="080C44E1" w:rsidR="00B16609" w:rsidRDefault="00784C17" w:rsidP="00293066">
            <w:pPr>
              <w:jc w:val="left"/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5856" w:type="dxa"/>
            <w:shd w:val="clear" w:color="auto" w:fill="auto"/>
          </w:tcPr>
          <w:p w14:paraId="41387887" w14:textId="6305E273" w:rsidR="00B16609" w:rsidRDefault="00816520" w:rsidP="00293066">
            <w:pPr>
              <w:jc w:val="left"/>
            </w:pPr>
            <w:r>
              <w:rPr>
                <w:rFonts w:hint="eastAsia"/>
              </w:rPr>
              <w:t>用户可以进入</w:t>
            </w:r>
            <w:r w:rsidR="00872519">
              <w:rPr>
                <w:rFonts w:hint="eastAsia"/>
              </w:rPr>
              <w:t>论坛</w:t>
            </w:r>
            <w:r>
              <w:rPr>
                <w:rFonts w:hint="eastAsia"/>
              </w:rPr>
              <w:t>模块查看</w:t>
            </w:r>
            <w:r w:rsidR="00872519">
              <w:rPr>
                <w:rFonts w:hint="eastAsia"/>
              </w:rPr>
              <w:t>帖子</w:t>
            </w:r>
          </w:p>
        </w:tc>
      </w:tr>
      <w:tr w:rsidR="006959B0" w:rsidDel="00DA3F9E" w14:paraId="2171F5A5" w14:textId="77777777" w:rsidTr="00652B48">
        <w:trPr>
          <w:jc w:val="center"/>
          <w:del w:id="77" w:author="Administrator" w:date="2017-11-14T10:17:00Z"/>
        </w:trPr>
        <w:tc>
          <w:tcPr>
            <w:tcW w:w="1584" w:type="dxa"/>
          </w:tcPr>
          <w:p w14:paraId="60DD8A94" w14:textId="77777777" w:rsidR="006959B0" w:rsidDel="00DA3F9E" w:rsidRDefault="006959B0" w:rsidP="00E83444">
            <w:pPr>
              <w:jc w:val="center"/>
              <w:rPr>
                <w:del w:id="78" w:author="Administrator" w:date="2017-11-14T10:17:00Z"/>
              </w:rPr>
            </w:pPr>
            <w:del w:id="79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2E1A3AB1" w14:textId="77777777" w:rsidR="006959B0" w:rsidDel="00DA3F9E" w:rsidRDefault="006959B0" w:rsidP="00E83444">
            <w:pPr>
              <w:jc w:val="center"/>
              <w:rPr>
                <w:del w:id="80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3F4A537F" w14:textId="77777777" w:rsidR="006959B0" w:rsidDel="00DA3F9E" w:rsidRDefault="006959B0" w:rsidP="00E83444">
            <w:pPr>
              <w:jc w:val="center"/>
              <w:rPr>
                <w:del w:id="81" w:author="Administrator" w:date="2017-11-14T10:17:00Z"/>
              </w:rPr>
            </w:pPr>
          </w:p>
        </w:tc>
      </w:tr>
      <w:tr w:rsidR="006959B0" w14:paraId="2E312B9A" w14:textId="77777777" w:rsidTr="00652B48">
        <w:trPr>
          <w:jc w:val="center"/>
        </w:trPr>
        <w:tc>
          <w:tcPr>
            <w:tcW w:w="1584" w:type="dxa"/>
          </w:tcPr>
          <w:p w14:paraId="2BE991DC" w14:textId="078D90FF" w:rsidR="006959B0" w:rsidRDefault="006959B0" w:rsidP="00E83444">
            <w:pPr>
              <w:jc w:val="center"/>
            </w:pPr>
            <w:del w:id="82" w:author="Administrator" w:date="2017-11-14T10:16:00Z">
              <w:r w:rsidDel="00DA3F9E">
                <w:rPr>
                  <w:rFonts w:hint="eastAsia"/>
                </w:rPr>
                <w:delText>3.1</w:delText>
              </w:r>
            </w:del>
            <w:r w:rsidR="00872519">
              <w:t>1</w:t>
            </w:r>
            <w:r w:rsidR="00A549BD">
              <w:t>6</w:t>
            </w:r>
          </w:p>
        </w:tc>
        <w:tc>
          <w:tcPr>
            <w:tcW w:w="1627" w:type="dxa"/>
            <w:shd w:val="clear" w:color="auto" w:fill="auto"/>
          </w:tcPr>
          <w:p w14:paraId="3A8D735F" w14:textId="5EAE6FA1" w:rsidR="006959B0" w:rsidRDefault="00C220F1" w:rsidP="00293066">
            <w:pPr>
              <w:jc w:val="left"/>
            </w:pPr>
            <w:r>
              <w:rPr>
                <w:rFonts w:hint="eastAsia"/>
              </w:rPr>
              <w:t>查看其他用户</w:t>
            </w:r>
          </w:p>
        </w:tc>
        <w:tc>
          <w:tcPr>
            <w:tcW w:w="5856" w:type="dxa"/>
            <w:shd w:val="clear" w:color="auto" w:fill="auto"/>
          </w:tcPr>
          <w:p w14:paraId="5F8FE42B" w14:textId="23664DA4" w:rsidR="006959B0" w:rsidRDefault="00C220F1" w:rsidP="00293066">
            <w:pPr>
              <w:jc w:val="left"/>
            </w:pPr>
            <w:r>
              <w:rPr>
                <w:rFonts w:hint="eastAsia"/>
              </w:rPr>
              <w:t>用户可以</w:t>
            </w:r>
            <w:r w:rsidR="00750A75">
              <w:rPr>
                <w:rFonts w:hint="eastAsia"/>
              </w:rPr>
              <w:t>点击查看其他用户的信息和发表、评论、收藏记录</w:t>
            </w:r>
            <w:r w:rsidR="006959B0">
              <w:rPr>
                <w:rFonts w:hint="eastAsia"/>
              </w:rPr>
              <w:t>。</w:t>
            </w:r>
          </w:p>
        </w:tc>
      </w:tr>
      <w:tr w:rsidR="006959B0" w14:paraId="059FC1F7" w14:textId="77777777" w:rsidTr="00652B48">
        <w:trPr>
          <w:jc w:val="center"/>
        </w:trPr>
        <w:tc>
          <w:tcPr>
            <w:tcW w:w="1584" w:type="dxa"/>
          </w:tcPr>
          <w:p w14:paraId="2F626E97" w14:textId="6E68C932" w:rsidR="006959B0" w:rsidRDefault="006959B0" w:rsidP="00E83444">
            <w:pPr>
              <w:jc w:val="center"/>
            </w:pPr>
            <w:del w:id="83" w:author="Administrator" w:date="2017-11-14T10:16:00Z">
              <w:r w:rsidDel="00DA3F9E">
                <w:rPr>
                  <w:rFonts w:hint="eastAsia"/>
                </w:rPr>
                <w:delText>3.2</w:delText>
              </w:r>
            </w:del>
            <w:r w:rsidR="00872519">
              <w:t>1</w:t>
            </w:r>
            <w:r w:rsidR="00A549BD">
              <w:t>7</w:t>
            </w:r>
          </w:p>
        </w:tc>
        <w:tc>
          <w:tcPr>
            <w:tcW w:w="1627" w:type="dxa"/>
            <w:shd w:val="clear" w:color="auto" w:fill="auto"/>
          </w:tcPr>
          <w:p w14:paraId="6E3960CF" w14:textId="1BB6A4A3" w:rsidR="006959B0" w:rsidRDefault="005748A3" w:rsidP="00293066">
            <w:pPr>
              <w:jc w:val="left"/>
            </w:pPr>
            <w:r>
              <w:rPr>
                <w:rFonts w:hint="eastAsia"/>
              </w:rPr>
              <w:t>维护新闻</w:t>
            </w:r>
          </w:p>
        </w:tc>
        <w:tc>
          <w:tcPr>
            <w:tcW w:w="5856" w:type="dxa"/>
            <w:shd w:val="clear" w:color="auto" w:fill="auto"/>
          </w:tcPr>
          <w:p w14:paraId="2A43C9C1" w14:textId="648E5CE0" w:rsidR="006959B0" w:rsidRDefault="005748A3" w:rsidP="00293066">
            <w:pPr>
              <w:jc w:val="left"/>
            </w:pPr>
            <w:r>
              <w:rPr>
                <w:rFonts w:hint="eastAsia"/>
              </w:rPr>
              <w:t>管理员可以</w:t>
            </w:r>
            <w:r w:rsidR="00111A7F">
              <w:rPr>
                <w:rFonts w:hint="eastAsia"/>
              </w:rPr>
              <w:t>对新闻进行</w:t>
            </w:r>
            <w:proofErr w:type="gramStart"/>
            <w:r w:rsidR="00111A7F">
              <w:rPr>
                <w:rFonts w:hint="eastAsia"/>
              </w:rPr>
              <w:t>增删改查操作</w:t>
            </w:r>
            <w:proofErr w:type="gramEnd"/>
            <w:r w:rsidR="009F5036">
              <w:rPr>
                <w:rFonts w:hint="eastAsia"/>
              </w:rPr>
              <w:t>。</w:t>
            </w:r>
          </w:p>
        </w:tc>
      </w:tr>
      <w:tr w:rsidR="005748A3" w14:paraId="47A222FF" w14:textId="77777777" w:rsidTr="00652B48">
        <w:trPr>
          <w:jc w:val="center"/>
        </w:trPr>
        <w:tc>
          <w:tcPr>
            <w:tcW w:w="1584" w:type="dxa"/>
          </w:tcPr>
          <w:p w14:paraId="3F73E2D7" w14:textId="7B4E13F8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t>1</w:t>
            </w:r>
            <w:r w:rsidR="00A549BD">
              <w:t>8</w:t>
            </w:r>
          </w:p>
        </w:tc>
        <w:tc>
          <w:tcPr>
            <w:tcW w:w="1627" w:type="dxa"/>
            <w:shd w:val="clear" w:color="auto" w:fill="auto"/>
          </w:tcPr>
          <w:p w14:paraId="5BD2195C" w14:textId="65CB426C" w:rsidR="005748A3" w:rsidRDefault="00111A7F" w:rsidP="00293066">
            <w:pPr>
              <w:jc w:val="left"/>
            </w:pPr>
            <w:r>
              <w:rPr>
                <w:rFonts w:hint="eastAsia"/>
              </w:rPr>
              <w:t>管理用户信息</w:t>
            </w:r>
          </w:p>
        </w:tc>
        <w:tc>
          <w:tcPr>
            <w:tcW w:w="5856" w:type="dxa"/>
            <w:shd w:val="clear" w:color="auto" w:fill="auto"/>
          </w:tcPr>
          <w:p w14:paraId="2623D4A9" w14:textId="356D3A0F" w:rsidR="005748A3" w:rsidRDefault="00111A7F" w:rsidP="00293066">
            <w:pPr>
              <w:jc w:val="left"/>
            </w:pPr>
            <w:r>
              <w:rPr>
                <w:rFonts w:hint="eastAsia"/>
              </w:rPr>
              <w:t>管理员可以对</w:t>
            </w:r>
            <w:r w:rsidR="00BB5813">
              <w:rPr>
                <w:rFonts w:hint="eastAsia"/>
              </w:rPr>
              <w:t>用户信息进行查询、修改、删除操作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BCD63F0" w14:textId="77777777" w:rsidTr="00652B48">
        <w:trPr>
          <w:jc w:val="center"/>
        </w:trPr>
        <w:tc>
          <w:tcPr>
            <w:tcW w:w="1584" w:type="dxa"/>
          </w:tcPr>
          <w:p w14:paraId="57ADCC92" w14:textId="10AD7941" w:rsidR="005748A3" w:rsidDel="00DA3F9E" w:rsidRDefault="005748A3" w:rsidP="00E83444">
            <w:pPr>
              <w:jc w:val="center"/>
            </w:pPr>
            <w:r>
              <w:rPr>
                <w:rFonts w:hint="eastAsia"/>
              </w:rPr>
              <w:lastRenderedPageBreak/>
              <w:t>1</w:t>
            </w:r>
            <w:r w:rsidR="00A549BD">
              <w:t>9</w:t>
            </w:r>
          </w:p>
        </w:tc>
        <w:tc>
          <w:tcPr>
            <w:tcW w:w="1627" w:type="dxa"/>
            <w:shd w:val="clear" w:color="auto" w:fill="auto"/>
          </w:tcPr>
          <w:p w14:paraId="418DF154" w14:textId="5948A632" w:rsidR="005748A3" w:rsidRDefault="00BB5813" w:rsidP="00293066">
            <w:pPr>
              <w:jc w:val="left"/>
            </w:pPr>
            <w:r>
              <w:rPr>
                <w:rFonts w:hint="eastAsia"/>
              </w:rPr>
              <w:t>管理帖子信息</w:t>
            </w:r>
          </w:p>
        </w:tc>
        <w:tc>
          <w:tcPr>
            <w:tcW w:w="5856" w:type="dxa"/>
            <w:shd w:val="clear" w:color="auto" w:fill="auto"/>
          </w:tcPr>
          <w:p w14:paraId="7D6FF9C1" w14:textId="1890AE4A" w:rsidR="005748A3" w:rsidRDefault="00BB5813" w:rsidP="00293066">
            <w:pPr>
              <w:jc w:val="left"/>
            </w:pPr>
            <w:r>
              <w:rPr>
                <w:rFonts w:hint="eastAsia"/>
              </w:rPr>
              <w:t>管理员可以对帖子进行查询、删除操作</w:t>
            </w:r>
            <w:r w:rsidR="009F5036">
              <w:rPr>
                <w:rFonts w:hint="eastAsia"/>
              </w:rPr>
              <w:t>。</w:t>
            </w:r>
          </w:p>
        </w:tc>
      </w:tr>
      <w:tr w:rsidR="005748A3" w14:paraId="4DA22C8A" w14:textId="77777777" w:rsidTr="00652B48">
        <w:trPr>
          <w:jc w:val="center"/>
        </w:trPr>
        <w:tc>
          <w:tcPr>
            <w:tcW w:w="1584" w:type="dxa"/>
          </w:tcPr>
          <w:p w14:paraId="7E5E6B25" w14:textId="6B7F55A9" w:rsidR="005748A3" w:rsidDel="00DA3F9E" w:rsidRDefault="00A549BD" w:rsidP="00E83444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627" w:type="dxa"/>
            <w:shd w:val="clear" w:color="auto" w:fill="auto"/>
          </w:tcPr>
          <w:p w14:paraId="07415D76" w14:textId="248D81D2" w:rsidR="005748A3" w:rsidRDefault="009F5036" w:rsidP="00293066">
            <w:pPr>
              <w:jc w:val="left"/>
            </w:pPr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  <w:tc>
          <w:tcPr>
            <w:tcW w:w="5856" w:type="dxa"/>
            <w:shd w:val="clear" w:color="auto" w:fill="auto"/>
          </w:tcPr>
          <w:p w14:paraId="71AB2472" w14:textId="7FDCBAA7" w:rsidR="005748A3" w:rsidRDefault="009F5036" w:rsidP="00293066">
            <w:pPr>
              <w:jc w:val="left"/>
            </w:pPr>
            <w:r>
              <w:rPr>
                <w:rFonts w:hint="eastAsia"/>
              </w:rPr>
              <w:t>管理员可以</w:t>
            </w:r>
            <w:proofErr w:type="gramStart"/>
            <w:r>
              <w:rPr>
                <w:rFonts w:hint="eastAsia"/>
              </w:rPr>
              <w:t>对博客进行</w:t>
            </w:r>
            <w:proofErr w:type="gramEnd"/>
            <w:r>
              <w:rPr>
                <w:rFonts w:hint="eastAsia"/>
              </w:rPr>
              <w:t>查询、删除操作。</w:t>
            </w:r>
          </w:p>
        </w:tc>
      </w:tr>
      <w:tr w:rsidR="009F5036" w14:paraId="48EE81E1" w14:textId="77777777" w:rsidTr="00652B48">
        <w:trPr>
          <w:jc w:val="center"/>
        </w:trPr>
        <w:tc>
          <w:tcPr>
            <w:tcW w:w="1584" w:type="dxa"/>
          </w:tcPr>
          <w:p w14:paraId="1C504A90" w14:textId="08127F1A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627" w:type="dxa"/>
            <w:shd w:val="clear" w:color="auto" w:fill="auto"/>
          </w:tcPr>
          <w:p w14:paraId="4F49443D" w14:textId="51F18AEF" w:rsidR="009F5036" w:rsidRDefault="009F5036" w:rsidP="009F5036">
            <w:pPr>
              <w:jc w:val="left"/>
            </w:pPr>
            <w:r>
              <w:rPr>
                <w:rFonts w:hint="eastAsia"/>
              </w:rPr>
              <w:t>管理评论信息</w:t>
            </w:r>
          </w:p>
        </w:tc>
        <w:tc>
          <w:tcPr>
            <w:tcW w:w="5856" w:type="dxa"/>
            <w:shd w:val="clear" w:color="auto" w:fill="auto"/>
          </w:tcPr>
          <w:p w14:paraId="48CBAE67" w14:textId="6652EBFA" w:rsidR="009F5036" w:rsidRDefault="009F5036" w:rsidP="009F5036">
            <w:pPr>
              <w:jc w:val="left"/>
            </w:pPr>
            <w:r>
              <w:rPr>
                <w:rFonts w:hint="eastAsia"/>
              </w:rPr>
              <w:t>管理员可以对评论进行查询、删除操作。</w:t>
            </w:r>
          </w:p>
        </w:tc>
      </w:tr>
      <w:tr w:rsidR="009F5036" w14:paraId="641F2F8E" w14:textId="77777777" w:rsidTr="00652B48">
        <w:trPr>
          <w:jc w:val="center"/>
        </w:trPr>
        <w:tc>
          <w:tcPr>
            <w:tcW w:w="1584" w:type="dxa"/>
          </w:tcPr>
          <w:p w14:paraId="417B3F1C" w14:textId="6D59D026" w:rsidR="009F5036" w:rsidDel="00DA3F9E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627" w:type="dxa"/>
            <w:shd w:val="clear" w:color="auto" w:fill="auto"/>
          </w:tcPr>
          <w:p w14:paraId="3030EECA" w14:textId="1C252993" w:rsidR="009F5036" w:rsidRDefault="009F5036" w:rsidP="009F5036">
            <w:pPr>
              <w:jc w:val="left"/>
            </w:pPr>
            <w:r>
              <w:rPr>
                <w:rFonts w:hint="eastAsia"/>
              </w:rPr>
              <w:t>维护首页数据</w:t>
            </w:r>
          </w:p>
        </w:tc>
        <w:tc>
          <w:tcPr>
            <w:tcW w:w="5856" w:type="dxa"/>
            <w:shd w:val="clear" w:color="auto" w:fill="auto"/>
          </w:tcPr>
          <w:p w14:paraId="60457826" w14:textId="5F93773A" w:rsidR="009F5036" w:rsidRPr="007566CD" w:rsidRDefault="009F5036" w:rsidP="009F5036">
            <w:pPr>
              <w:jc w:val="left"/>
            </w:pPr>
            <w:r>
              <w:rPr>
                <w:rFonts w:hint="eastAsia"/>
              </w:rPr>
              <w:t>管理员可以对主页的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进行</w:t>
            </w:r>
            <w:r w:rsidR="007566CD">
              <w:rPr>
                <w:rFonts w:hint="eastAsia"/>
              </w:rPr>
              <w:t>查询、修改操作。</w:t>
            </w:r>
          </w:p>
        </w:tc>
      </w:tr>
      <w:tr w:rsidR="007566CD" w14:paraId="2E0A6EA0" w14:textId="77777777" w:rsidTr="00652B48">
        <w:trPr>
          <w:jc w:val="center"/>
        </w:trPr>
        <w:tc>
          <w:tcPr>
            <w:tcW w:w="1584" w:type="dxa"/>
          </w:tcPr>
          <w:p w14:paraId="1080749A" w14:textId="365C5517" w:rsidR="007566CD" w:rsidRDefault="00A549BD" w:rsidP="009F5036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627" w:type="dxa"/>
            <w:shd w:val="clear" w:color="auto" w:fill="auto"/>
          </w:tcPr>
          <w:p w14:paraId="2B05EE32" w14:textId="79BFC9C7" w:rsidR="007566CD" w:rsidRDefault="007566CD" w:rsidP="009F5036">
            <w:pPr>
              <w:jc w:val="left"/>
            </w:pPr>
            <w:r>
              <w:rPr>
                <w:rFonts w:hint="eastAsia"/>
              </w:rPr>
              <w:t>维护分类</w:t>
            </w:r>
          </w:p>
        </w:tc>
        <w:tc>
          <w:tcPr>
            <w:tcW w:w="5856" w:type="dxa"/>
            <w:shd w:val="clear" w:color="auto" w:fill="auto"/>
          </w:tcPr>
          <w:p w14:paraId="1D8FBB20" w14:textId="05DF61B0" w:rsidR="007566CD" w:rsidRDefault="007566CD" w:rsidP="009F5036">
            <w:pPr>
              <w:jc w:val="left"/>
            </w:pPr>
            <w:r>
              <w:rPr>
                <w:rFonts w:hint="eastAsia"/>
              </w:rPr>
              <w:t>管理员可以对分类进行增删</w:t>
            </w:r>
            <w:proofErr w:type="gramStart"/>
            <w:r>
              <w:rPr>
                <w:rFonts w:hint="eastAsia"/>
              </w:rPr>
              <w:t>改查操作</w:t>
            </w:r>
            <w:proofErr w:type="gramEnd"/>
          </w:p>
        </w:tc>
      </w:tr>
      <w:tr w:rsidR="009F5036" w:rsidDel="00DA3F9E" w14:paraId="1F8C37A0" w14:textId="77777777" w:rsidTr="00652B48">
        <w:trPr>
          <w:jc w:val="center"/>
          <w:del w:id="84" w:author="Administrator" w:date="2017-11-14T10:17:00Z"/>
        </w:trPr>
        <w:tc>
          <w:tcPr>
            <w:tcW w:w="1584" w:type="dxa"/>
          </w:tcPr>
          <w:p w14:paraId="5CE0D3D5" w14:textId="77777777" w:rsidR="009F5036" w:rsidDel="00DA3F9E" w:rsidRDefault="009F5036" w:rsidP="009F5036">
            <w:pPr>
              <w:jc w:val="left"/>
              <w:rPr>
                <w:del w:id="85" w:author="Administrator" w:date="2017-11-14T10:17:00Z"/>
              </w:rPr>
            </w:pPr>
            <w:del w:id="86" w:author="Administrator" w:date="2017-11-14T10:16:00Z">
              <w:r w:rsidDel="00DA3F9E">
                <w:delText>……</w:delText>
              </w:r>
            </w:del>
          </w:p>
        </w:tc>
        <w:tc>
          <w:tcPr>
            <w:tcW w:w="1627" w:type="dxa"/>
            <w:shd w:val="clear" w:color="auto" w:fill="auto"/>
          </w:tcPr>
          <w:p w14:paraId="382B6793" w14:textId="77777777" w:rsidR="009F5036" w:rsidDel="00DA3F9E" w:rsidRDefault="009F5036" w:rsidP="009F5036">
            <w:pPr>
              <w:jc w:val="left"/>
              <w:rPr>
                <w:del w:id="87" w:author="Administrator" w:date="2017-11-14T10:17:00Z"/>
              </w:rPr>
            </w:pPr>
          </w:p>
        </w:tc>
        <w:tc>
          <w:tcPr>
            <w:tcW w:w="5856" w:type="dxa"/>
            <w:shd w:val="clear" w:color="auto" w:fill="auto"/>
          </w:tcPr>
          <w:p w14:paraId="74313A08" w14:textId="77777777" w:rsidR="009F5036" w:rsidDel="00DA3F9E" w:rsidRDefault="009F5036" w:rsidP="009F5036">
            <w:pPr>
              <w:jc w:val="left"/>
              <w:rPr>
                <w:del w:id="88" w:author="Administrator" w:date="2017-11-14T10:17:00Z"/>
              </w:rPr>
            </w:pPr>
          </w:p>
        </w:tc>
      </w:tr>
    </w:tbl>
    <w:p w14:paraId="613EAC32" w14:textId="77777777" w:rsidR="006959B0" w:rsidRPr="006959B0" w:rsidRDefault="006959B0" w:rsidP="00E36566">
      <w:pPr>
        <w:spacing w:line="360" w:lineRule="auto"/>
        <w:jc w:val="center"/>
        <w:rPr>
          <w:szCs w:val="21"/>
        </w:rPr>
      </w:pPr>
    </w:p>
    <w:p w14:paraId="7D5BE056" w14:textId="636E3811" w:rsidR="00DC6B88" w:rsidRDefault="00E36566" w:rsidP="0086287C">
      <w:pPr>
        <w:pStyle w:val="3"/>
      </w:pPr>
      <w:bookmarkStart w:id="89" w:name="_Toc444775021"/>
      <w:bookmarkStart w:id="90" w:name="_Toc6841172"/>
      <w:bookmarkStart w:id="91" w:name="_Toc6841969"/>
      <w:bookmarkStart w:id="92" w:name="_Toc6873447"/>
      <w:r w:rsidRPr="0086287C">
        <w:rPr>
          <w:rFonts w:hint="eastAsia"/>
        </w:rPr>
        <w:t xml:space="preserve">2.2.2 </w:t>
      </w:r>
      <w:r w:rsidRPr="0086287C">
        <w:rPr>
          <w:rFonts w:hint="eastAsia"/>
        </w:rPr>
        <w:t>用例描述</w:t>
      </w:r>
      <w:bookmarkEnd w:id="89"/>
      <w:bookmarkEnd w:id="90"/>
      <w:bookmarkEnd w:id="91"/>
      <w:bookmarkEnd w:id="92"/>
    </w:p>
    <w:p w14:paraId="74210330" w14:textId="1510142C" w:rsidR="006A781C" w:rsidRDefault="006A781C" w:rsidP="006A781C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 w:hint="eastAsia"/>
          <w:bCs/>
          <w:sz w:val="24"/>
        </w:rPr>
        <w:t>1</w:t>
      </w:r>
      <w:r>
        <w:rPr>
          <w:rFonts w:eastAsia="黑体"/>
          <w:bCs/>
          <w:sz w:val="24"/>
        </w:rPr>
        <w:t>）</w:t>
      </w:r>
      <w:r w:rsidR="00895389">
        <w:rPr>
          <w:rFonts w:eastAsia="黑体" w:hint="eastAsia"/>
          <w:bCs/>
          <w:sz w:val="24"/>
        </w:rPr>
        <w:t>登录</w:t>
      </w:r>
      <w:r>
        <w:rPr>
          <w:rFonts w:eastAsia="黑体" w:hint="eastAsia"/>
          <w:bCs/>
          <w:sz w:val="24"/>
        </w:rPr>
        <w:t>用例</w:t>
      </w:r>
    </w:p>
    <w:p w14:paraId="57A09210" w14:textId="368EAEBE" w:rsidR="006A781C" w:rsidRPr="008935CC" w:rsidRDefault="00895389" w:rsidP="00847D43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="006A781C" w:rsidRPr="003F35E7">
        <w:rPr>
          <w:rFonts w:hint="eastAsia"/>
          <w:sz w:val="24"/>
        </w:rPr>
        <w:t>可以</w:t>
      </w:r>
      <w:r w:rsidR="006A781C">
        <w:rPr>
          <w:rFonts w:hint="eastAsia"/>
          <w:sz w:val="24"/>
        </w:rPr>
        <w:t>通过</w:t>
      </w:r>
      <w:r>
        <w:rPr>
          <w:rFonts w:hint="eastAsia"/>
          <w:sz w:val="24"/>
        </w:rPr>
        <w:t>登录</w:t>
      </w:r>
      <w:r w:rsidR="006A781C" w:rsidRPr="00CD748C">
        <w:rPr>
          <w:sz w:val="24"/>
        </w:rPr>
        <w:t>用例</w:t>
      </w:r>
      <w:r w:rsidR="00BB6FF9">
        <w:rPr>
          <w:rFonts w:hint="eastAsia"/>
          <w:sz w:val="24"/>
        </w:rPr>
        <w:t>进行系统登录</w:t>
      </w:r>
      <w:r w:rsidR="006A781C" w:rsidRPr="003F35E7">
        <w:rPr>
          <w:rFonts w:hint="eastAsia"/>
          <w:sz w:val="24"/>
        </w:rPr>
        <w:t>，</w:t>
      </w:r>
      <w:r w:rsidR="00BB6FF9">
        <w:rPr>
          <w:rFonts w:hint="eastAsia"/>
          <w:sz w:val="24"/>
        </w:rPr>
        <w:t>登录用例</w:t>
      </w:r>
      <w:r w:rsidR="006A781C" w:rsidRPr="009056F4">
        <w:rPr>
          <w:sz w:val="24"/>
        </w:rPr>
        <w:t>描述如表</w:t>
      </w:r>
      <w:r w:rsidR="006A781C">
        <w:rPr>
          <w:sz w:val="24"/>
        </w:rPr>
        <w:t>2</w:t>
      </w:r>
      <w:r w:rsidR="006A781C">
        <w:rPr>
          <w:rFonts w:hint="eastAsia"/>
          <w:sz w:val="24"/>
        </w:rPr>
        <w:t>.</w:t>
      </w:r>
      <w:r w:rsidR="006A781C">
        <w:rPr>
          <w:sz w:val="24"/>
        </w:rPr>
        <w:t>5</w:t>
      </w:r>
      <w:r w:rsidR="006A781C" w:rsidRPr="009056F4">
        <w:rPr>
          <w:sz w:val="24"/>
        </w:rPr>
        <w:t>所示。</w:t>
      </w:r>
    </w:p>
    <w:p w14:paraId="46106680" w14:textId="7F6DC6D3" w:rsidR="006A781C" w:rsidRPr="00E36566" w:rsidRDefault="006A781C" w:rsidP="006A781C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5</w:t>
      </w:r>
      <w:r w:rsidRPr="00E36566">
        <w:rPr>
          <w:szCs w:val="21"/>
        </w:rPr>
        <w:t xml:space="preserve"> </w:t>
      </w:r>
      <w:r w:rsidR="00725B60">
        <w:rPr>
          <w:rFonts w:hint="eastAsia"/>
          <w:szCs w:val="21"/>
        </w:rPr>
        <w:t>登录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6A781C" w:rsidRPr="00971D62" w14:paraId="6C72C213" w14:textId="77777777" w:rsidTr="00A9495C">
        <w:trPr>
          <w:jc w:val="center"/>
        </w:trPr>
        <w:tc>
          <w:tcPr>
            <w:tcW w:w="1548" w:type="dxa"/>
          </w:tcPr>
          <w:p w14:paraId="7E390B8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D7CEBE6" w14:textId="7D10B704" w:rsidR="006A781C" w:rsidRDefault="006A781C" w:rsidP="00A9495C">
            <w:pPr>
              <w:ind w:left="12"/>
            </w:pPr>
            <w:r>
              <w:rPr>
                <w:rFonts w:hint="eastAsia"/>
              </w:rPr>
              <w:t>1</w:t>
            </w:r>
          </w:p>
        </w:tc>
      </w:tr>
      <w:tr w:rsidR="006A781C" w:rsidRPr="00971D62" w14:paraId="261BCF30" w14:textId="77777777" w:rsidTr="00A9495C">
        <w:trPr>
          <w:jc w:val="center"/>
        </w:trPr>
        <w:tc>
          <w:tcPr>
            <w:tcW w:w="1548" w:type="dxa"/>
          </w:tcPr>
          <w:p w14:paraId="098C45E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5631B51" w14:textId="06889CE3" w:rsidR="006A781C" w:rsidRDefault="00BB6FF9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登录</w:t>
            </w:r>
          </w:p>
        </w:tc>
      </w:tr>
      <w:tr w:rsidR="006A781C" w:rsidRPr="00971D62" w14:paraId="58F990D6" w14:textId="77777777" w:rsidTr="00A9495C">
        <w:trPr>
          <w:jc w:val="center"/>
        </w:trPr>
        <w:tc>
          <w:tcPr>
            <w:tcW w:w="1548" w:type="dxa"/>
          </w:tcPr>
          <w:p w14:paraId="13E839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4EEC4400" w14:textId="4BA4FC01" w:rsidR="006A781C" w:rsidRDefault="00BB6FF9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6A781C" w:rsidRPr="00971D62" w14:paraId="09FE80FD" w14:textId="77777777" w:rsidTr="00A9495C">
        <w:trPr>
          <w:jc w:val="center"/>
        </w:trPr>
        <w:tc>
          <w:tcPr>
            <w:tcW w:w="1548" w:type="dxa"/>
          </w:tcPr>
          <w:p w14:paraId="79363D9A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0E6314F" w14:textId="2BB9FB89" w:rsidR="006A781C" w:rsidRDefault="00A47837" w:rsidP="00A9495C">
            <w:pPr>
              <w:ind w:left="840" w:hanging="828"/>
            </w:pPr>
            <w:r>
              <w:rPr>
                <w:rFonts w:hint="eastAsia"/>
              </w:rPr>
              <w:t>用户已经在系统注册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2ADE89F" w14:textId="77777777" w:rsidTr="00A9495C">
        <w:trPr>
          <w:jc w:val="center"/>
        </w:trPr>
        <w:tc>
          <w:tcPr>
            <w:tcW w:w="1548" w:type="dxa"/>
          </w:tcPr>
          <w:p w14:paraId="03A722DC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3DF10732" w14:textId="260AC760" w:rsidR="006A781C" w:rsidRDefault="00F56223" w:rsidP="00A9495C">
            <w:pPr>
              <w:ind w:left="12"/>
            </w:pPr>
            <w:r>
              <w:rPr>
                <w:rFonts w:hint="eastAsia"/>
              </w:rPr>
              <w:t>进入登录界面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3A19F1D4" w14:textId="77777777" w:rsidTr="00A9495C">
        <w:trPr>
          <w:jc w:val="center"/>
        </w:trPr>
        <w:tc>
          <w:tcPr>
            <w:tcW w:w="1548" w:type="dxa"/>
          </w:tcPr>
          <w:p w14:paraId="44C20556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2538B75" w14:textId="0AF78975" w:rsidR="006A781C" w:rsidRDefault="00F56223" w:rsidP="00A9495C">
            <w:pPr>
              <w:ind w:left="12"/>
            </w:pPr>
            <w:r>
              <w:rPr>
                <w:rFonts w:hint="eastAsia"/>
              </w:rPr>
              <w:t>注册用户</w:t>
            </w:r>
            <w:r w:rsidR="00113085">
              <w:rPr>
                <w:rFonts w:hint="eastAsia"/>
              </w:rPr>
              <w:t>进行系统登录</w:t>
            </w:r>
            <w:r w:rsidR="006A781C">
              <w:rPr>
                <w:rFonts w:hint="eastAsia"/>
              </w:rPr>
              <w:t>。</w:t>
            </w:r>
          </w:p>
        </w:tc>
      </w:tr>
      <w:tr w:rsidR="006A781C" w:rsidRPr="00971D62" w14:paraId="60126CB5" w14:textId="77777777" w:rsidTr="00A9495C">
        <w:trPr>
          <w:jc w:val="center"/>
        </w:trPr>
        <w:tc>
          <w:tcPr>
            <w:tcW w:w="1548" w:type="dxa"/>
          </w:tcPr>
          <w:p w14:paraId="105F2231" w14:textId="77777777" w:rsidR="006A781C" w:rsidRPr="00971D62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CAF72EA" w14:textId="33C5055E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947CFC">
              <w:rPr>
                <w:rFonts w:hint="eastAsia"/>
              </w:rPr>
              <w:t>注册用户点击登录</w:t>
            </w:r>
            <w:r>
              <w:rPr>
                <w:rFonts w:hint="eastAsia"/>
              </w:rPr>
              <w:t>。</w:t>
            </w:r>
          </w:p>
          <w:p w14:paraId="61D84EED" w14:textId="02EF5BCB" w:rsidR="006A781C" w:rsidRDefault="006A781C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</w:t>
            </w:r>
            <w:r w:rsidR="00947CFC">
              <w:rPr>
                <w:rFonts w:hint="eastAsia"/>
              </w:rPr>
              <w:t>显示</w:t>
            </w:r>
            <w:r w:rsidR="00BA7590">
              <w:rPr>
                <w:rFonts w:hint="eastAsia"/>
              </w:rPr>
              <w:t>用户名和密码输入框</w:t>
            </w:r>
            <w:r>
              <w:rPr>
                <w:rFonts w:hint="eastAsia"/>
              </w:rPr>
              <w:t>。</w:t>
            </w:r>
          </w:p>
          <w:p w14:paraId="4258C4B9" w14:textId="142856F6" w:rsidR="006A781C" w:rsidRDefault="006A781C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BA7590">
              <w:rPr>
                <w:rFonts w:hint="eastAsia"/>
              </w:rPr>
              <w:t>注册用户输入用户名和密码</w:t>
            </w:r>
            <w:r>
              <w:rPr>
                <w:rFonts w:hint="eastAsia"/>
              </w:rPr>
              <w:t>。</w:t>
            </w:r>
          </w:p>
          <w:p w14:paraId="627FB2E3" w14:textId="310A8EA8" w:rsidR="006A781C" w:rsidRPr="009C63C5" w:rsidRDefault="006A781C" w:rsidP="00A9495C">
            <w:r>
              <w:rPr>
                <w:rFonts w:hint="eastAsia"/>
              </w:rPr>
              <w:t>4.</w:t>
            </w:r>
            <w:r w:rsidR="00BA7590">
              <w:t xml:space="preserve"> </w:t>
            </w:r>
            <w:r w:rsidR="00BA7590">
              <w:rPr>
                <w:rFonts w:hint="eastAsia"/>
              </w:rPr>
              <w:t>系统检测用户名和密码的正确性</w:t>
            </w:r>
            <w:r>
              <w:rPr>
                <w:rFonts w:hint="eastAsia"/>
              </w:rPr>
              <w:t>。</w:t>
            </w:r>
          </w:p>
          <w:p w14:paraId="57FEABD2" w14:textId="5B343781" w:rsidR="006A781C" w:rsidRPr="00F31407" w:rsidRDefault="006A781C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 w:rsidR="00CB0780">
              <w:rPr>
                <w:rFonts w:hint="eastAsia"/>
              </w:rPr>
              <w:t>系统</w:t>
            </w:r>
            <w:r w:rsidR="0078764E">
              <w:rPr>
                <w:rFonts w:hint="eastAsia"/>
              </w:rPr>
              <w:t>隐藏登录注册按钮，显示用户下拉列表</w:t>
            </w:r>
            <w:r>
              <w:rPr>
                <w:rFonts w:hint="eastAsia"/>
              </w:rPr>
              <w:t>。</w:t>
            </w:r>
          </w:p>
        </w:tc>
      </w:tr>
      <w:tr w:rsidR="006A781C" w:rsidRPr="00971D62" w14:paraId="2687BD49" w14:textId="77777777" w:rsidTr="00A9495C">
        <w:trPr>
          <w:jc w:val="center"/>
        </w:trPr>
        <w:tc>
          <w:tcPr>
            <w:tcW w:w="1548" w:type="dxa"/>
          </w:tcPr>
          <w:p w14:paraId="3DE1384A" w14:textId="77777777" w:rsidR="006A781C" w:rsidRDefault="006A781C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0439553D" w14:textId="78A6ED68" w:rsidR="006A781C" w:rsidRPr="00A17BE7" w:rsidRDefault="0078764E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>
              <w:rPr>
                <w:rFonts w:hint="eastAsia"/>
              </w:rPr>
              <w:t>用户名密码错误，</w:t>
            </w:r>
            <w:r w:rsidR="00725B60">
              <w:rPr>
                <w:rFonts w:hint="eastAsia"/>
              </w:rPr>
              <w:t>显示错误信息，转入步骤</w:t>
            </w:r>
            <w:r w:rsidR="00725B60">
              <w:rPr>
                <w:rFonts w:hint="eastAsia"/>
              </w:rPr>
              <w:t>2</w:t>
            </w:r>
          </w:p>
        </w:tc>
      </w:tr>
      <w:tr w:rsidR="006A781C" w:rsidRPr="00971D62" w14:paraId="3DE79B5B" w14:textId="77777777" w:rsidTr="00A9495C">
        <w:trPr>
          <w:jc w:val="center"/>
        </w:trPr>
        <w:tc>
          <w:tcPr>
            <w:tcW w:w="1548" w:type="dxa"/>
          </w:tcPr>
          <w:p w14:paraId="40754EDE" w14:textId="77777777" w:rsidR="006A781C" w:rsidRDefault="006A781C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6F5F8113" w14:textId="77777777" w:rsidR="006A781C" w:rsidRPr="00E541CB" w:rsidRDefault="006A781C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1669CE6E" w14:textId="414FDC19" w:rsidR="006A781C" w:rsidRDefault="006A781C" w:rsidP="006A781C"/>
    <w:p w14:paraId="482380B1" w14:textId="36C0F5DE" w:rsidR="00725B60" w:rsidRDefault="00725B60" w:rsidP="00725B60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2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注册用例</w:t>
      </w:r>
    </w:p>
    <w:p w14:paraId="150CD5E1" w14:textId="12C84FA1" w:rsidR="00725B60" w:rsidRPr="008935CC" w:rsidRDefault="00725B60" w:rsidP="00725B60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A2E5B">
        <w:rPr>
          <w:sz w:val="24"/>
        </w:rPr>
        <w:t>6</w:t>
      </w:r>
      <w:r w:rsidRPr="009056F4">
        <w:rPr>
          <w:sz w:val="24"/>
        </w:rPr>
        <w:t>所示。</w:t>
      </w:r>
    </w:p>
    <w:p w14:paraId="2875C878" w14:textId="2A4CDA60" w:rsidR="00725B60" w:rsidRPr="00E36566" w:rsidRDefault="00725B60" w:rsidP="00725B60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5A2E5B">
        <w:rPr>
          <w:szCs w:val="21"/>
        </w:rPr>
        <w:t>6</w:t>
      </w:r>
      <w:r w:rsidRPr="00E36566">
        <w:rPr>
          <w:szCs w:val="21"/>
        </w:rPr>
        <w:t xml:space="preserve"> </w:t>
      </w:r>
      <w:r w:rsidR="009B685B">
        <w:rPr>
          <w:rFonts w:hint="eastAsia"/>
          <w:szCs w:val="21"/>
        </w:rPr>
        <w:t>注册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25B60" w:rsidRPr="00971D62" w14:paraId="68728689" w14:textId="77777777" w:rsidTr="00A9495C">
        <w:trPr>
          <w:jc w:val="center"/>
        </w:trPr>
        <w:tc>
          <w:tcPr>
            <w:tcW w:w="1548" w:type="dxa"/>
          </w:tcPr>
          <w:p w14:paraId="4998721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85ED085" w14:textId="0C8E3FF0" w:rsidR="00725B60" w:rsidRDefault="00725B60" w:rsidP="00A9495C">
            <w:pPr>
              <w:ind w:left="12"/>
            </w:pPr>
            <w:r>
              <w:t>3</w:t>
            </w:r>
          </w:p>
        </w:tc>
      </w:tr>
      <w:tr w:rsidR="00725B60" w:rsidRPr="00971D62" w14:paraId="1452F5AE" w14:textId="77777777" w:rsidTr="00A9495C">
        <w:trPr>
          <w:jc w:val="center"/>
        </w:trPr>
        <w:tc>
          <w:tcPr>
            <w:tcW w:w="1548" w:type="dxa"/>
          </w:tcPr>
          <w:p w14:paraId="0CA0184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4D11657" w14:textId="7B770838" w:rsidR="00725B60" w:rsidRDefault="00725B60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注册</w:t>
            </w:r>
          </w:p>
        </w:tc>
      </w:tr>
      <w:tr w:rsidR="00725B60" w:rsidRPr="00971D62" w14:paraId="0DA5B378" w14:textId="77777777" w:rsidTr="00A9495C">
        <w:trPr>
          <w:jc w:val="center"/>
        </w:trPr>
        <w:tc>
          <w:tcPr>
            <w:tcW w:w="1548" w:type="dxa"/>
          </w:tcPr>
          <w:p w14:paraId="4DA7C13E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37AD47BB" w14:textId="20833459" w:rsidR="00725B60" w:rsidRDefault="00725B60" w:rsidP="00A9495C">
            <w:pPr>
              <w:ind w:left="12"/>
            </w:pPr>
            <w:r>
              <w:rPr>
                <w:rFonts w:hint="eastAsia"/>
              </w:rPr>
              <w:t>未注册用户</w:t>
            </w:r>
          </w:p>
        </w:tc>
      </w:tr>
      <w:tr w:rsidR="00725B60" w:rsidRPr="00971D62" w14:paraId="0F9A98FE" w14:textId="77777777" w:rsidTr="00A9495C">
        <w:trPr>
          <w:jc w:val="center"/>
        </w:trPr>
        <w:tc>
          <w:tcPr>
            <w:tcW w:w="1548" w:type="dxa"/>
          </w:tcPr>
          <w:p w14:paraId="28E2B09A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B9DCBA7" w14:textId="01C94570" w:rsidR="00725B60" w:rsidRDefault="00725B60" w:rsidP="00A9495C">
            <w:pPr>
              <w:ind w:left="840" w:hanging="828"/>
            </w:pPr>
            <w:r>
              <w:rPr>
                <w:rFonts w:hint="eastAsia"/>
              </w:rPr>
              <w:t>用户</w:t>
            </w:r>
            <w:r w:rsidR="00393FB6">
              <w:rPr>
                <w:rFonts w:hint="eastAsia"/>
              </w:rPr>
              <w:t>没有进行过注册</w:t>
            </w:r>
            <w:r>
              <w:rPr>
                <w:rFonts w:hint="eastAsia"/>
              </w:rPr>
              <w:t>。</w:t>
            </w:r>
          </w:p>
        </w:tc>
      </w:tr>
      <w:tr w:rsidR="00725B60" w:rsidRPr="00971D62" w14:paraId="6206A77F" w14:textId="77777777" w:rsidTr="00A9495C">
        <w:trPr>
          <w:jc w:val="center"/>
        </w:trPr>
        <w:tc>
          <w:tcPr>
            <w:tcW w:w="1548" w:type="dxa"/>
          </w:tcPr>
          <w:p w14:paraId="38EBFB27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500EC775" w14:textId="6CBF596A" w:rsidR="00725B60" w:rsidRDefault="00393FB6" w:rsidP="00A9495C">
            <w:pPr>
              <w:ind w:left="12"/>
            </w:pPr>
            <w:r>
              <w:rPr>
                <w:rFonts w:hint="eastAsia"/>
              </w:rPr>
              <w:t>未注册用户在系统中进行注册。</w:t>
            </w:r>
          </w:p>
        </w:tc>
      </w:tr>
      <w:tr w:rsidR="00725B60" w:rsidRPr="00971D62" w14:paraId="7602EE80" w14:textId="77777777" w:rsidTr="00A9495C">
        <w:trPr>
          <w:jc w:val="center"/>
        </w:trPr>
        <w:tc>
          <w:tcPr>
            <w:tcW w:w="1548" w:type="dxa"/>
          </w:tcPr>
          <w:p w14:paraId="3454A4BB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05B7F" w14:textId="0DCD68FB" w:rsidR="00725B60" w:rsidRDefault="00623631" w:rsidP="00A9495C">
            <w:pPr>
              <w:ind w:left="12"/>
            </w:pPr>
            <w:r>
              <w:rPr>
                <w:rFonts w:hint="eastAsia"/>
              </w:rPr>
              <w:t>未</w:t>
            </w:r>
            <w:r w:rsidR="00725B60">
              <w:rPr>
                <w:rFonts w:hint="eastAsia"/>
              </w:rPr>
              <w:t>注册用户</w:t>
            </w:r>
            <w:r>
              <w:rPr>
                <w:rFonts w:hint="eastAsia"/>
              </w:rPr>
              <w:t>获取系统的全部功能</w:t>
            </w:r>
            <w:r w:rsidR="00725B60">
              <w:rPr>
                <w:rFonts w:hint="eastAsia"/>
              </w:rPr>
              <w:t>。</w:t>
            </w:r>
          </w:p>
        </w:tc>
      </w:tr>
      <w:tr w:rsidR="00725B60" w:rsidRPr="00971D62" w14:paraId="12EC105C" w14:textId="77777777" w:rsidTr="00A9495C">
        <w:trPr>
          <w:jc w:val="center"/>
        </w:trPr>
        <w:tc>
          <w:tcPr>
            <w:tcW w:w="1548" w:type="dxa"/>
          </w:tcPr>
          <w:p w14:paraId="69849CC2" w14:textId="77777777" w:rsidR="00725B60" w:rsidRPr="00971D62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F7EACD9" w14:textId="52E4398B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 w:rsidR="00623631">
              <w:rPr>
                <w:rFonts w:hint="eastAsia"/>
              </w:rPr>
              <w:t>用户点击</w:t>
            </w:r>
            <w:r w:rsidR="002B7B3B">
              <w:rPr>
                <w:rFonts w:hint="eastAsia"/>
              </w:rPr>
              <w:t>注册按钮</w:t>
            </w:r>
            <w:r>
              <w:rPr>
                <w:rFonts w:hint="eastAsia"/>
              </w:rPr>
              <w:t>。</w:t>
            </w:r>
          </w:p>
          <w:p w14:paraId="59B9C9A9" w14:textId="2AF5B88E" w:rsidR="00725B60" w:rsidRDefault="00725B60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 w:rsidR="002B7B3B">
              <w:t xml:space="preserve"> </w:t>
            </w:r>
            <w:r w:rsidR="002B7B3B">
              <w:rPr>
                <w:rFonts w:hint="eastAsia"/>
              </w:rPr>
              <w:t>系统显示</w:t>
            </w:r>
            <w:r w:rsidR="009C082C">
              <w:rPr>
                <w:rFonts w:hint="eastAsia"/>
              </w:rPr>
              <w:t>注册表单</w:t>
            </w:r>
            <w:r>
              <w:rPr>
                <w:rFonts w:hint="eastAsia"/>
              </w:rPr>
              <w:t>。</w:t>
            </w:r>
          </w:p>
          <w:p w14:paraId="477A4783" w14:textId="73D2319A" w:rsidR="00725B60" w:rsidRDefault="00725B60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 w:rsidR="009C082C">
              <w:rPr>
                <w:rFonts w:hint="eastAsia"/>
              </w:rPr>
              <w:t>用户输入用户名、密码、确认密码、年龄、</w:t>
            </w:r>
            <w:r w:rsidR="00177E4E">
              <w:rPr>
                <w:rFonts w:hint="eastAsia"/>
              </w:rPr>
              <w:t>性别、手机号、邮箱信息</w:t>
            </w:r>
            <w:r>
              <w:rPr>
                <w:rFonts w:hint="eastAsia"/>
              </w:rPr>
              <w:t>。</w:t>
            </w:r>
          </w:p>
          <w:p w14:paraId="391654BE" w14:textId="647B10E3" w:rsidR="00725B60" w:rsidRPr="009C63C5" w:rsidRDefault="00725B60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</w:t>
            </w:r>
            <w:r w:rsidR="00112F33">
              <w:rPr>
                <w:rFonts w:hint="eastAsia"/>
              </w:rPr>
              <w:t>录入信息</w:t>
            </w:r>
            <w:r>
              <w:rPr>
                <w:rFonts w:hint="eastAsia"/>
              </w:rPr>
              <w:t>的正确性。</w:t>
            </w:r>
          </w:p>
          <w:p w14:paraId="28BDC2EF" w14:textId="240EFA8E" w:rsidR="00725B60" w:rsidRPr="00F31407" w:rsidRDefault="00725B60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780517">
              <w:rPr>
                <w:rFonts w:hint="eastAsia"/>
              </w:rPr>
              <w:t>直接</w:t>
            </w:r>
            <w:r w:rsidR="005A4104">
              <w:rPr>
                <w:rFonts w:hint="eastAsia"/>
              </w:rPr>
              <w:t>登录，</w:t>
            </w:r>
            <w:r>
              <w:rPr>
                <w:rFonts w:hint="eastAsia"/>
              </w:rPr>
              <w:t>隐藏登录注册按钮，显示用户下拉列表。</w:t>
            </w:r>
          </w:p>
        </w:tc>
      </w:tr>
      <w:tr w:rsidR="00725B60" w:rsidRPr="00971D62" w14:paraId="63C3DBF8" w14:textId="77777777" w:rsidTr="00A9495C">
        <w:trPr>
          <w:jc w:val="center"/>
        </w:trPr>
        <w:tc>
          <w:tcPr>
            <w:tcW w:w="1548" w:type="dxa"/>
          </w:tcPr>
          <w:p w14:paraId="053C627B" w14:textId="77777777" w:rsidR="00725B60" w:rsidRDefault="00725B60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89ABFFA" w14:textId="70EAF4CD" w:rsidR="00725B60" w:rsidRPr="00A17BE7" w:rsidRDefault="00725B60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r w:rsidR="006D7054">
              <w:rPr>
                <w:rFonts w:hint="eastAsia"/>
              </w:rPr>
              <w:t>检测</w:t>
            </w:r>
            <w:r w:rsidR="00A97C65">
              <w:rPr>
                <w:rFonts w:hint="eastAsia"/>
              </w:rPr>
              <w:t>用户录入信息有误</w:t>
            </w:r>
            <w:r>
              <w:rPr>
                <w:rFonts w:hint="eastAsia"/>
              </w:rPr>
              <w:t>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725B60" w:rsidRPr="00971D62" w14:paraId="0A4DBCE2" w14:textId="77777777" w:rsidTr="00A9495C">
        <w:trPr>
          <w:jc w:val="center"/>
        </w:trPr>
        <w:tc>
          <w:tcPr>
            <w:tcW w:w="1548" w:type="dxa"/>
          </w:tcPr>
          <w:p w14:paraId="6BDAA690" w14:textId="77777777" w:rsidR="00725B60" w:rsidRDefault="00725B60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E34CA9D" w14:textId="77777777" w:rsidR="00725B60" w:rsidRPr="00E541CB" w:rsidRDefault="00725B60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FBB867F" w14:textId="1DFE8298" w:rsidR="00725B60" w:rsidRDefault="00725B60" w:rsidP="006A781C"/>
    <w:p w14:paraId="2DC3AD84" w14:textId="3D63F3D0" w:rsidR="005A2E5B" w:rsidRDefault="005A2E5B" w:rsidP="005A2E5B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3</w:t>
      </w:r>
      <w:r>
        <w:rPr>
          <w:rFonts w:eastAsia="黑体"/>
          <w:bCs/>
          <w:sz w:val="24"/>
        </w:rPr>
        <w:t>）</w:t>
      </w:r>
      <w:proofErr w:type="gramStart"/>
      <w:r w:rsidR="005B1CF0">
        <w:rPr>
          <w:rFonts w:eastAsia="黑体" w:hint="eastAsia"/>
          <w:bCs/>
          <w:sz w:val="24"/>
        </w:rPr>
        <w:t>撰写博客</w:t>
      </w:r>
      <w:r>
        <w:rPr>
          <w:rFonts w:eastAsia="黑体" w:hint="eastAsia"/>
          <w:bCs/>
          <w:sz w:val="24"/>
        </w:rPr>
        <w:t>用例</w:t>
      </w:r>
      <w:proofErr w:type="gramEnd"/>
    </w:p>
    <w:p w14:paraId="46E46F07" w14:textId="76C0E898" w:rsidR="005A2E5B" w:rsidRPr="008935CC" w:rsidRDefault="005A2E5B" w:rsidP="005A2E5B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通过登录</w:t>
      </w:r>
      <w:r w:rsidRPr="00CD748C">
        <w:rPr>
          <w:sz w:val="24"/>
        </w:rPr>
        <w:t>用例</w:t>
      </w:r>
      <w:r>
        <w:rPr>
          <w:rFonts w:hint="eastAsia"/>
          <w:sz w:val="24"/>
        </w:rPr>
        <w:t>进行系统登录</w:t>
      </w:r>
      <w:r w:rsidRPr="003F35E7">
        <w:rPr>
          <w:rFonts w:hint="eastAsia"/>
          <w:sz w:val="24"/>
        </w:rPr>
        <w:t>，</w:t>
      </w:r>
      <w:r>
        <w:rPr>
          <w:rFonts w:hint="eastAsia"/>
          <w:sz w:val="24"/>
        </w:rPr>
        <w:t>登录用例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5B1CF0">
        <w:rPr>
          <w:sz w:val="24"/>
        </w:rPr>
        <w:t>7</w:t>
      </w:r>
      <w:r w:rsidRPr="009056F4">
        <w:rPr>
          <w:sz w:val="24"/>
        </w:rPr>
        <w:t>所示。</w:t>
      </w:r>
    </w:p>
    <w:p w14:paraId="448443B9" w14:textId="725DECDF" w:rsidR="005A2E5B" w:rsidRPr="00E36566" w:rsidRDefault="005A2E5B" w:rsidP="005A2E5B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lastRenderedPageBreak/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7</w:t>
      </w:r>
      <w:r w:rsidRPr="00E36566">
        <w:rPr>
          <w:szCs w:val="21"/>
        </w:rPr>
        <w:t xml:space="preserve"> </w:t>
      </w:r>
      <w:proofErr w:type="gramStart"/>
      <w:r w:rsidR="005B1CF0">
        <w:rPr>
          <w:rFonts w:hint="eastAsia"/>
          <w:szCs w:val="21"/>
        </w:rPr>
        <w:t>撰写博客</w:t>
      </w:r>
      <w:r w:rsidRPr="00E36566">
        <w:rPr>
          <w:szCs w:val="21"/>
        </w:rPr>
        <w:t>用例</w:t>
      </w:r>
      <w:proofErr w:type="gram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5A2E5B" w:rsidRPr="00971D62" w14:paraId="2480267F" w14:textId="77777777" w:rsidTr="00A9495C">
        <w:trPr>
          <w:jc w:val="center"/>
        </w:trPr>
        <w:tc>
          <w:tcPr>
            <w:tcW w:w="1548" w:type="dxa"/>
          </w:tcPr>
          <w:p w14:paraId="2126E46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C1609BA" w14:textId="0CF5DF7D" w:rsidR="005A2E5B" w:rsidRDefault="005B1CF0" w:rsidP="00A9495C">
            <w:pPr>
              <w:ind w:left="12"/>
            </w:pPr>
            <w:r>
              <w:t>4</w:t>
            </w:r>
          </w:p>
        </w:tc>
      </w:tr>
      <w:tr w:rsidR="005A2E5B" w:rsidRPr="00971D62" w14:paraId="6902ABE9" w14:textId="77777777" w:rsidTr="00A9495C">
        <w:trPr>
          <w:jc w:val="center"/>
        </w:trPr>
        <w:tc>
          <w:tcPr>
            <w:tcW w:w="1548" w:type="dxa"/>
          </w:tcPr>
          <w:p w14:paraId="6351AEC6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4FAADD90" w14:textId="37EA841F" w:rsidR="005A2E5B" w:rsidRDefault="005B1CF0" w:rsidP="00A9495C">
            <w:pPr>
              <w:tabs>
                <w:tab w:val="left" w:pos="945"/>
              </w:tabs>
              <w:ind w:left="12"/>
            </w:pPr>
            <w:proofErr w:type="gramStart"/>
            <w:r>
              <w:rPr>
                <w:rFonts w:hint="eastAsia"/>
              </w:rPr>
              <w:t>撰写博客</w:t>
            </w:r>
            <w:proofErr w:type="gramEnd"/>
          </w:p>
        </w:tc>
      </w:tr>
      <w:tr w:rsidR="005A2E5B" w:rsidRPr="00971D62" w14:paraId="5CBF48F2" w14:textId="77777777" w:rsidTr="00A9495C">
        <w:trPr>
          <w:jc w:val="center"/>
        </w:trPr>
        <w:tc>
          <w:tcPr>
            <w:tcW w:w="1548" w:type="dxa"/>
          </w:tcPr>
          <w:p w14:paraId="2689F83E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160519E6" w14:textId="4F8B667F" w:rsidR="005A2E5B" w:rsidRDefault="005A2E5B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5A2E5B" w:rsidRPr="00971D62" w14:paraId="3F0103E3" w14:textId="77777777" w:rsidTr="00A9495C">
        <w:trPr>
          <w:jc w:val="center"/>
        </w:trPr>
        <w:tc>
          <w:tcPr>
            <w:tcW w:w="1548" w:type="dxa"/>
          </w:tcPr>
          <w:p w14:paraId="315E5531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AF6F426" w14:textId="32ABDF5A" w:rsidR="005A2E5B" w:rsidRDefault="00C83963" w:rsidP="00A9495C">
            <w:pPr>
              <w:ind w:left="840" w:hanging="828"/>
            </w:pPr>
            <w:r>
              <w:rPr>
                <w:rFonts w:hint="eastAsia"/>
              </w:rPr>
              <w:t>用户已经登录系统</w:t>
            </w:r>
            <w:r w:rsidR="00114D63">
              <w:rPr>
                <w:rFonts w:hint="eastAsia"/>
              </w:rPr>
              <w:t>并</w:t>
            </w:r>
            <w:proofErr w:type="gramStart"/>
            <w:r w:rsidR="00114D63">
              <w:rPr>
                <w:rFonts w:hint="eastAsia"/>
              </w:rPr>
              <w:t>进入博客模块</w:t>
            </w:r>
            <w:proofErr w:type="gramEnd"/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79541B67" w14:textId="77777777" w:rsidTr="00A9495C">
        <w:trPr>
          <w:jc w:val="center"/>
        </w:trPr>
        <w:tc>
          <w:tcPr>
            <w:tcW w:w="1548" w:type="dxa"/>
          </w:tcPr>
          <w:p w14:paraId="24FEEA24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2693647" w14:textId="2851FC0D" w:rsidR="005A2E5B" w:rsidRDefault="00D77413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C57EBC">
              <w:rPr>
                <w:rFonts w:hint="eastAsia"/>
              </w:rPr>
              <w:t>撰写一篇博客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3F0C4507" w14:textId="77777777" w:rsidTr="00A9495C">
        <w:trPr>
          <w:jc w:val="center"/>
        </w:trPr>
        <w:tc>
          <w:tcPr>
            <w:tcW w:w="1548" w:type="dxa"/>
          </w:tcPr>
          <w:p w14:paraId="2AAC47EA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E4F9B79" w14:textId="0B0302D2" w:rsidR="005A2E5B" w:rsidRDefault="00B93F42" w:rsidP="00114D63">
            <w:pPr>
              <w:ind w:left="12"/>
            </w:pPr>
            <w:r>
              <w:rPr>
                <w:rFonts w:hint="eastAsia"/>
              </w:rPr>
              <w:t>用户登录后可以</w:t>
            </w:r>
            <w:r w:rsidR="007071FF">
              <w:rPr>
                <w:rFonts w:hint="eastAsia"/>
              </w:rPr>
              <w:t>撰写博客</w:t>
            </w:r>
            <w:r w:rsidR="005A2E5B">
              <w:rPr>
                <w:rFonts w:hint="eastAsia"/>
              </w:rPr>
              <w:t>。</w:t>
            </w:r>
          </w:p>
        </w:tc>
      </w:tr>
      <w:tr w:rsidR="005A2E5B" w:rsidRPr="00971D62" w14:paraId="4F5320EE" w14:textId="77777777" w:rsidTr="00A9495C">
        <w:trPr>
          <w:jc w:val="center"/>
        </w:trPr>
        <w:tc>
          <w:tcPr>
            <w:tcW w:w="1548" w:type="dxa"/>
          </w:tcPr>
          <w:p w14:paraId="54C0EFBD" w14:textId="77777777" w:rsidR="005A2E5B" w:rsidRPr="00971D62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A0978" w14:textId="0B6B9FD4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用户点击</w:t>
            </w:r>
            <w:proofErr w:type="gramStart"/>
            <w:r w:rsidR="007071FF">
              <w:rPr>
                <w:rFonts w:hint="eastAsia"/>
              </w:rPr>
              <w:t>撰写博客按钮</w:t>
            </w:r>
            <w:proofErr w:type="gramEnd"/>
            <w:r>
              <w:rPr>
                <w:rFonts w:hint="eastAsia"/>
              </w:rPr>
              <w:t>。</w:t>
            </w:r>
          </w:p>
          <w:p w14:paraId="6409F1F8" w14:textId="2207CF7D" w:rsidR="005A2E5B" w:rsidRDefault="005A2E5B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</w:t>
            </w:r>
            <w:r w:rsidR="00D34CEB">
              <w:rPr>
                <w:rFonts w:hint="eastAsia"/>
              </w:rPr>
              <w:t>博客编辑</w:t>
            </w:r>
            <w:proofErr w:type="gramEnd"/>
            <w:r w:rsidR="00D34CEB">
              <w:rPr>
                <w:rFonts w:hint="eastAsia"/>
              </w:rPr>
              <w:t>页面</w:t>
            </w:r>
            <w:r>
              <w:rPr>
                <w:rFonts w:hint="eastAsia"/>
              </w:rPr>
              <w:t>。</w:t>
            </w:r>
          </w:p>
          <w:p w14:paraId="6C94ABD4" w14:textId="2F7E9798" w:rsidR="005A2E5B" w:rsidRDefault="005A2E5B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proofErr w:type="gramStart"/>
            <w:r>
              <w:rPr>
                <w:rFonts w:hint="eastAsia"/>
              </w:rPr>
              <w:t>输入</w:t>
            </w:r>
            <w:r w:rsidR="00D34CEB">
              <w:rPr>
                <w:rFonts w:hint="eastAsia"/>
              </w:rPr>
              <w:t>博客标题</w:t>
            </w:r>
            <w:proofErr w:type="gramEnd"/>
            <w:r>
              <w:rPr>
                <w:rFonts w:hint="eastAsia"/>
              </w:rPr>
              <w:t>、</w:t>
            </w:r>
            <w:proofErr w:type="gramStart"/>
            <w:r w:rsidR="00D34CEB">
              <w:rPr>
                <w:rFonts w:hint="eastAsia"/>
              </w:rPr>
              <w:t>博客类别</w:t>
            </w:r>
            <w:proofErr w:type="gramEnd"/>
            <w:r>
              <w:rPr>
                <w:rFonts w:hint="eastAsia"/>
              </w:rPr>
              <w:t>、</w:t>
            </w:r>
            <w:proofErr w:type="gramStart"/>
            <w:r w:rsidR="00D34CEB">
              <w:rPr>
                <w:rFonts w:hint="eastAsia"/>
              </w:rPr>
              <w:t>博客内容</w:t>
            </w:r>
            <w:proofErr w:type="gramEnd"/>
            <w:r>
              <w:rPr>
                <w:rFonts w:hint="eastAsia"/>
              </w:rPr>
              <w:t>。</w:t>
            </w:r>
          </w:p>
          <w:p w14:paraId="1E90E412" w14:textId="77777777" w:rsidR="005A2E5B" w:rsidRPr="009C63C5" w:rsidRDefault="005A2E5B" w:rsidP="00A9495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系统检测录入信息的正确性。</w:t>
            </w:r>
          </w:p>
          <w:p w14:paraId="378A4A5A" w14:textId="6915B098" w:rsidR="005A2E5B" w:rsidRPr="00F31407" w:rsidRDefault="005A2E5B" w:rsidP="00A9495C">
            <w:pPr>
              <w:ind w:left="12" w:hanging="12"/>
            </w:pPr>
            <w:r>
              <w:t>5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</w:t>
            </w:r>
            <w:r w:rsidR="008E78E2">
              <w:rPr>
                <w:rFonts w:hint="eastAsia"/>
              </w:rPr>
              <w:t>显示</w:t>
            </w:r>
            <w:r w:rsidR="0083078A">
              <w:rPr>
                <w:rFonts w:hint="eastAsia"/>
              </w:rPr>
              <w:t>成功</w:t>
            </w:r>
            <w:r>
              <w:rPr>
                <w:rFonts w:hint="eastAsia"/>
              </w:rPr>
              <w:t>。</w:t>
            </w:r>
          </w:p>
        </w:tc>
      </w:tr>
      <w:tr w:rsidR="005A2E5B" w:rsidRPr="00971D62" w14:paraId="5CFCAE67" w14:textId="77777777" w:rsidTr="00A9495C">
        <w:trPr>
          <w:jc w:val="center"/>
        </w:trPr>
        <w:tc>
          <w:tcPr>
            <w:tcW w:w="1548" w:type="dxa"/>
          </w:tcPr>
          <w:p w14:paraId="43233A2E" w14:textId="77777777" w:rsidR="005A2E5B" w:rsidRDefault="005A2E5B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397BC9E2" w14:textId="3FF10BD4" w:rsidR="005A2E5B" w:rsidRPr="00A17BE7" w:rsidRDefault="005A2E5B" w:rsidP="00A9495C">
            <w:r>
              <w:rPr>
                <w:rFonts w:hint="eastAsia"/>
              </w:rPr>
              <w:t>4a</w:t>
            </w:r>
            <w:r>
              <w:t xml:space="preserve"> </w:t>
            </w:r>
            <w:r>
              <w:rPr>
                <w:rFonts w:hint="eastAsia"/>
              </w:rPr>
              <w:t>系统检测用户录入信息有误，显示错误信息，转入步骤</w:t>
            </w:r>
            <w:r>
              <w:rPr>
                <w:rFonts w:hint="eastAsia"/>
              </w:rPr>
              <w:t>2</w:t>
            </w:r>
          </w:p>
        </w:tc>
      </w:tr>
      <w:tr w:rsidR="005A2E5B" w:rsidRPr="00971D62" w14:paraId="21876CF9" w14:textId="77777777" w:rsidTr="00A9495C">
        <w:trPr>
          <w:jc w:val="center"/>
        </w:trPr>
        <w:tc>
          <w:tcPr>
            <w:tcW w:w="1548" w:type="dxa"/>
          </w:tcPr>
          <w:p w14:paraId="64BB944F" w14:textId="77777777" w:rsidR="005A2E5B" w:rsidRDefault="005A2E5B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B359450" w14:textId="77777777" w:rsidR="005A2E5B" w:rsidRPr="00E541CB" w:rsidRDefault="005A2E5B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7E4C0C2" w14:textId="713A5D8C" w:rsidR="005A2E5B" w:rsidRDefault="005A2E5B" w:rsidP="006A781C"/>
    <w:p w14:paraId="5EDB3186" w14:textId="272FC812" w:rsidR="0083078A" w:rsidRDefault="0083078A" w:rsidP="0083078A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4</w:t>
      </w:r>
      <w:r>
        <w:rPr>
          <w:rFonts w:eastAsia="黑体"/>
          <w:bCs/>
          <w:sz w:val="24"/>
        </w:rPr>
        <w:t>）</w:t>
      </w:r>
      <w:r w:rsidR="00174E66">
        <w:rPr>
          <w:rFonts w:eastAsia="黑体" w:hint="eastAsia"/>
          <w:bCs/>
          <w:sz w:val="24"/>
        </w:rPr>
        <w:t>修改</w:t>
      </w:r>
      <w:r w:rsidR="00944E99" w:rsidRPr="00944E99">
        <w:rPr>
          <w:rFonts w:eastAsia="黑体" w:hint="eastAsia"/>
          <w:bCs/>
          <w:sz w:val="24"/>
        </w:rPr>
        <w:t>个人信息</w:t>
      </w:r>
      <w:r>
        <w:rPr>
          <w:rFonts w:eastAsia="黑体" w:hint="eastAsia"/>
          <w:bCs/>
          <w:sz w:val="24"/>
        </w:rPr>
        <w:t>用例</w:t>
      </w:r>
    </w:p>
    <w:p w14:paraId="1A07DB37" w14:textId="2C46D947" w:rsidR="0083078A" w:rsidRPr="00A549BD" w:rsidRDefault="0083078A" w:rsidP="00A549BD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 w:rsidR="005F0D95">
        <w:rPr>
          <w:rFonts w:hint="eastAsia"/>
          <w:sz w:val="24"/>
        </w:rPr>
        <w:t>通过</w:t>
      </w:r>
      <w:r w:rsidR="005F0D95" w:rsidRPr="005F0D95">
        <w:rPr>
          <w:rFonts w:hint="eastAsia"/>
          <w:sz w:val="24"/>
        </w:rPr>
        <w:t>修改个人信息用例</w:t>
      </w:r>
      <w:r w:rsidR="005F0D95">
        <w:rPr>
          <w:rFonts w:hint="eastAsia"/>
          <w:sz w:val="24"/>
        </w:rPr>
        <w:t>修改</w:t>
      </w:r>
      <w:r w:rsidR="002E020E">
        <w:rPr>
          <w:rFonts w:hint="eastAsia"/>
          <w:sz w:val="24"/>
        </w:rPr>
        <w:t>个人信息</w:t>
      </w:r>
      <w:r w:rsidR="00A549BD">
        <w:rPr>
          <w:rFonts w:hint="eastAsia"/>
          <w:szCs w:val="21"/>
        </w:rPr>
        <w:t>，</w:t>
      </w: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 w:rsidRPr="009056F4">
        <w:rPr>
          <w:sz w:val="24"/>
        </w:rPr>
        <w:t>所示。</w:t>
      </w:r>
    </w:p>
    <w:p w14:paraId="6723AE1B" w14:textId="6819974B" w:rsidR="0083078A" w:rsidRPr="006D6289" w:rsidRDefault="0083078A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A549BD">
        <w:rPr>
          <w:szCs w:val="21"/>
        </w:rPr>
        <w:t>8</w:t>
      </w:r>
      <w:r w:rsidRPr="00E36566">
        <w:rPr>
          <w:szCs w:val="21"/>
        </w:rPr>
        <w:t xml:space="preserve"> </w:t>
      </w:r>
      <w:r w:rsidR="009D1647" w:rsidRPr="009D1647">
        <w:rPr>
          <w:rFonts w:hint="eastAsia"/>
          <w:szCs w:val="21"/>
        </w:rPr>
        <w:t>修改个人信息用例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BB6D41" w:rsidRPr="00971D62" w14:paraId="12E0DDAD" w14:textId="77777777" w:rsidTr="00A9495C">
        <w:trPr>
          <w:jc w:val="center"/>
        </w:trPr>
        <w:tc>
          <w:tcPr>
            <w:tcW w:w="1548" w:type="dxa"/>
          </w:tcPr>
          <w:p w14:paraId="11DB017D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19D4C6F1" w14:textId="11501426" w:rsidR="00BB6D41" w:rsidRDefault="00BB6D41" w:rsidP="00A9495C">
            <w:pPr>
              <w:ind w:left="12"/>
            </w:pPr>
            <w:r>
              <w:t>6</w:t>
            </w:r>
          </w:p>
        </w:tc>
      </w:tr>
      <w:tr w:rsidR="00BB6D41" w:rsidRPr="00971D62" w14:paraId="557F91AB" w14:textId="77777777" w:rsidTr="00A9495C">
        <w:trPr>
          <w:jc w:val="center"/>
        </w:trPr>
        <w:tc>
          <w:tcPr>
            <w:tcW w:w="1548" w:type="dxa"/>
          </w:tcPr>
          <w:p w14:paraId="57A4EC52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6D0AE1A6" w14:textId="33152CAD" w:rsidR="00BB6D41" w:rsidRDefault="002B79B6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</w:t>
            </w:r>
            <w:r w:rsidR="00BB6D41" w:rsidRPr="004E73A7">
              <w:rPr>
                <w:rFonts w:hint="eastAsia"/>
              </w:rPr>
              <w:t>个人信息</w:t>
            </w:r>
          </w:p>
        </w:tc>
      </w:tr>
      <w:tr w:rsidR="00BB6D41" w:rsidRPr="00971D62" w14:paraId="040BC8FF" w14:textId="77777777" w:rsidTr="00A9495C">
        <w:trPr>
          <w:jc w:val="center"/>
        </w:trPr>
        <w:tc>
          <w:tcPr>
            <w:tcW w:w="1548" w:type="dxa"/>
          </w:tcPr>
          <w:p w14:paraId="1A042A69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CDBB717" w14:textId="77777777" w:rsidR="00BB6D41" w:rsidRDefault="00BB6D41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BB6D41" w:rsidRPr="00971D62" w14:paraId="7364B471" w14:textId="77777777" w:rsidTr="00A9495C">
        <w:trPr>
          <w:jc w:val="center"/>
        </w:trPr>
        <w:tc>
          <w:tcPr>
            <w:tcW w:w="1548" w:type="dxa"/>
          </w:tcPr>
          <w:p w14:paraId="532A97BB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240BCA82" w14:textId="764D8BD0" w:rsidR="00BB6D41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</w:t>
            </w:r>
            <w:r w:rsidR="00BB6D41">
              <w:rPr>
                <w:rFonts w:hint="eastAsia"/>
              </w:rPr>
              <w:t>。</w:t>
            </w:r>
          </w:p>
        </w:tc>
      </w:tr>
      <w:tr w:rsidR="00BB6D41" w:rsidRPr="00971D62" w14:paraId="01C0FFC9" w14:textId="77777777" w:rsidTr="00A9495C">
        <w:trPr>
          <w:jc w:val="center"/>
        </w:trPr>
        <w:tc>
          <w:tcPr>
            <w:tcW w:w="1548" w:type="dxa"/>
          </w:tcPr>
          <w:p w14:paraId="796B3D5F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21E5C20" w14:textId="3C4F7ED4" w:rsidR="00BB6D41" w:rsidRDefault="00BB6D41" w:rsidP="00A9495C">
            <w:pPr>
              <w:ind w:left="12"/>
            </w:pPr>
            <w:r>
              <w:rPr>
                <w:rFonts w:hint="eastAsia"/>
              </w:rPr>
              <w:t>用户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自己的信息。</w:t>
            </w:r>
          </w:p>
        </w:tc>
      </w:tr>
      <w:tr w:rsidR="00BB6D41" w:rsidRPr="00971D62" w14:paraId="2352B214" w14:textId="77777777" w:rsidTr="00A9495C">
        <w:trPr>
          <w:jc w:val="center"/>
        </w:trPr>
        <w:tc>
          <w:tcPr>
            <w:tcW w:w="1548" w:type="dxa"/>
          </w:tcPr>
          <w:p w14:paraId="6421726C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22F801C" w14:textId="25BFDD50" w:rsidR="00BB6D41" w:rsidRDefault="00BB6D41" w:rsidP="00A9495C">
            <w:pPr>
              <w:ind w:left="12"/>
            </w:pPr>
            <w:r>
              <w:rPr>
                <w:rFonts w:hint="eastAsia"/>
              </w:rPr>
              <w:t>用户可以</w:t>
            </w:r>
            <w:r w:rsidR="0020707B">
              <w:rPr>
                <w:rFonts w:hint="eastAsia"/>
              </w:rPr>
              <w:t>修改</w:t>
            </w:r>
            <w:r>
              <w:rPr>
                <w:rFonts w:hint="eastAsia"/>
              </w:rPr>
              <w:t>自己的个人信息。</w:t>
            </w:r>
          </w:p>
        </w:tc>
      </w:tr>
      <w:tr w:rsidR="00BB6D41" w:rsidRPr="00971D62" w14:paraId="4E31639F" w14:textId="77777777" w:rsidTr="00A9495C">
        <w:trPr>
          <w:jc w:val="center"/>
        </w:trPr>
        <w:tc>
          <w:tcPr>
            <w:tcW w:w="1548" w:type="dxa"/>
          </w:tcPr>
          <w:p w14:paraId="36865F24" w14:textId="77777777" w:rsidR="00BB6D41" w:rsidRPr="00971D62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5BFCB28E" w14:textId="7E32E95E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 w:rsidR="0020707B">
              <w:t xml:space="preserve"> </w:t>
            </w:r>
            <w:r w:rsidR="0020707B">
              <w:rPr>
                <w:rFonts w:hint="eastAsia"/>
              </w:rPr>
              <w:t>用户点击修改信息</w:t>
            </w:r>
            <w:r w:rsidR="000C24A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085AE08F" w14:textId="4EB26312" w:rsidR="00BB6D41" w:rsidRDefault="00BB6D41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 w:rsidR="000C24A3">
              <w:rPr>
                <w:rFonts w:hint="eastAsia"/>
              </w:rPr>
              <w:t>系统显示编辑界面</w:t>
            </w:r>
            <w:r>
              <w:rPr>
                <w:rFonts w:hint="eastAsia"/>
              </w:rPr>
              <w:t>。</w:t>
            </w:r>
          </w:p>
          <w:p w14:paraId="5B85F39D" w14:textId="77777777" w:rsidR="00BB6D41" w:rsidRDefault="00BB6D41" w:rsidP="00A9495C">
            <w:pPr>
              <w:ind w:left="12" w:hanging="12"/>
            </w:pPr>
            <w:r>
              <w:rPr>
                <w:rFonts w:hint="eastAsia"/>
              </w:rPr>
              <w:t>3.</w:t>
            </w:r>
            <w:r w:rsidR="000C24A3">
              <w:rPr>
                <w:rFonts w:hint="eastAsia"/>
              </w:rPr>
              <w:t xml:space="preserve"> </w:t>
            </w:r>
            <w:r w:rsidR="00A74CB0">
              <w:rPr>
                <w:rFonts w:hint="eastAsia"/>
              </w:rPr>
              <w:t>用户修改信息，并提交</w:t>
            </w:r>
            <w:r>
              <w:rPr>
                <w:rFonts w:hint="eastAsia"/>
              </w:rPr>
              <w:t>。</w:t>
            </w:r>
          </w:p>
          <w:p w14:paraId="28A48091" w14:textId="0C7D99FE" w:rsidR="00A74CB0" w:rsidRDefault="00A74CB0" w:rsidP="00A9495C">
            <w:pPr>
              <w:ind w:left="12" w:hanging="12"/>
            </w:pPr>
            <w: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 w:rsidR="000E6DDB">
              <w:rPr>
                <w:rFonts w:hint="eastAsia"/>
              </w:rPr>
              <w:t>。</w:t>
            </w:r>
          </w:p>
          <w:p w14:paraId="216581CD" w14:textId="19F45D04" w:rsidR="000E6DDB" w:rsidRPr="00A74CB0" w:rsidRDefault="000E6DDB" w:rsidP="000E6DDB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系统提示修改成功并回到</w:t>
            </w:r>
            <w:r w:rsidR="004A1AC6">
              <w:rPr>
                <w:rFonts w:hint="eastAsia"/>
              </w:rPr>
              <w:t>个人中心</w:t>
            </w:r>
          </w:p>
        </w:tc>
      </w:tr>
      <w:tr w:rsidR="00BB6D41" w:rsidRPr="00971D62" w14:paraId="5E8D8D7A" w14:textId="77777777" w:rsidTr="00A9495C">
        <w:trPr>
          <w:jc w:val="center"/>
        </w:trPr>
        <w:tc>
          <w:tcPr>
            <w:tcW w:w="1548" w:type="dxa"/>
          </w:tcPr>
          <w:p w14:paraId="57C7B5E8" w14:textId="77777777" w:rsidR="00BB6D41" w:rsidRDefault="00BB6D41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E1108DB" w14:textId="18C9314D" w:rsidR="00BB6D41" w:rsidRPr="00904CDC" w:rsidRDefault="004A1AC6" w:rsidP="004A1AC6">
            <w:r>
              <w:rPr>
                <w:rFonts w:hint="eastAsia"/>
              </w:rPr>
              <w:t>无</w:t>
            </w:r>
          </w:p>
        </w:tc>
      </w:tr>
      <w:tr w:rsidR="00BB6D41" w:rsidRPr="00971D62" w14:paraId="0A9E0CBA" w14:textId="77777777" w:rsidTr="00A9495C">
        <w:trPr>
          <w:jc w:val="center"/>
        </w:trPr>
        <w:tc>
          <w:tcPr>
            <w:tcW w:w="1548" w:type="dxa"/>
          </w:tcPr>
          <w:p w14:paraId="77796BF1" w14:textId="77777777" w:rsidR="00BB6D41" w:rsidRDefault="00BB6D41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82EE89A" w14:textId="77777777" w:rsidR="00BB6D41" w:rsidRPr="00E541CB" w:rsidRDefault="00BB6D41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4F8629DE" w14:textId="6C5AF88F" w:rsidR="00BB6D41" w:rsidRDefault="00BB6D41" w:rsidP="006A781C"/>
    <w:p w14:paraId="4CB52133" w14:textId="0E28072F" w:rsidR="00490686" w:rsidRDefault="00490686" w:rsidP="0049068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5</w:t>
      </w:r>
      <w:r>
        <w:rPr>
          <w:rFonts w:eastAsia="黑体"/>
          <w:bCs/>
          <w:sz w:val="24"/>
        </w:rPr>
        <w:t>）</w:t>
      </w:r>
      <w:bookmarkStart w:id="93" w:name="_Hlk4976225"/>
      <w:bookmarkStart w:id="94" w:name="_Hlk4975995"/>
      <w:r w:rsidR="00F90D9E">
        <w:rPr>
          <w:rFonts w:eastAsia="黑体" w:hint="eastAsia"/>
          <w:bCs/>
          <w:sz w:val="24"/>
        </w:rPr>
        <w:t>管理</w:t>
      </w:r>
      <w:proofErr w:type="gramStart"/>
      <w:r>
        <w:rPr>
          <w:rFonts w:eastAsia="黑体" w:hint="eastAsia"/>
          <w:bCs/>
          <w:sz w:val="24"/>
        </w:rPr>
        <w:t>用户博客用例</w:t>
      </w:r>
      <w:bookmarkEnd w:id="93"/>
      <w:bookmarkEnd w:id="94"/>
      <w:proofErr w:type="gramEnd"/>
    </w:p>
    <w:p w14:paraId="0361C5F0" w14:textId="39059597" w:rsidR="005F0D95" w:rsidRDefault="00490686" w:rsidP="00490686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</w:t>
      </w:r>
      <w:r w:rsidR="00F90D9E">
        <w:rPr>
          <w:rFonts w:hint="eastAsia"/>
          <w:sz w:val="24"/>
        </w:rPr>
        <w:t>管理</w:t>
      </w:r>
      <w:proofErr w:type="gramStart"/>
      <w:r w:rsidR="005F0D95" w:rsidRPr="005F0D95">
        <w:rPr>
          <w:rFonts w:hint="eastAsia"/>
          <w:sz w:val="24"/>
        </w:rPr>
        <w:t>用户博客用例</w:t>
      </w:r>
      <w:r w:rsidR="005F0D95">
        <w:rPr>
          <w:rFonts w:hint="eastAsia"/>
          <w:sz w:val="24"/>
        </w:rPr>
        <w:t>对博客进行</w:t>
      </w:r>
      <w:proofErr w:type="gramEnd"/>
      <w:r w:rsidR="005F0D95">
        <w:rPr>
          <w:rFonts w:hint="eastAsia"/>
          <w:sz w:val="24"/>
        </w:rPr>
        <w:t>修改和删除</w:t>
      </w:r>
      <w:r w:rsidR="00F20206">
        <w:rPr>
          <w:rFonts w:hint="eastAsia"/>
          <w:sz w:val="24"/>
        </w:rPr>
        <w:t>（管理用户收藏、帖子、评论用例与其类似），</w:t>
      </w:r>
      <w:r w:rsidR="005F0D95" w:rsidRPr="005F0D95">
        <w:rPr>
          <w:rFonts w:hint="eastAsia"/>
          <w:sz w:val="24"/>
        </w:rPr>
        <w:t>用户博客用例图如图</w:t>
      </w:r>
      <w:r w:rsidR="005F0D95" w:rsidRPr="005F0D95">
        <w:rPr>
          <w:rFonts w:hint="eastAsia"/>
          <w:sz w:val="24"/>
        </w:rPr>
        <w:t>2.</w:t>
      </w:r>
      <w:r w:rsidR="005F0D95">
        <w:rPr>
          <w:sz w:val="24"/>
        </w:rPr>
        <w:t>9</w:t>
      </w:r>
      <w:r w:rsidR="005F0D95" w:rsidRPr="005F0D95">
        <w:rPr>
          <w:rFonts w:hint="eastAsia"/>
          <w:sz w:val="24"/>
        </w:rPr>
        <w:t>所示</w:t>
      </w:r>
    </w:p>
    <w:p w14:paraId="08CB7D56" w14:textId="50DEE42D" w:rsidR="005F0D95" w:rsidRDefault="009D1647" w:rsidP="00490686">
      <w:pPr>
        <w:spacing w:line="360" w:lineRule="auto"/>
        <w:ind w:firstLineChars="200" w:firstLine="480"/>
        <w:jc w:val="left"/>
        <w:rPr>
          <w:sz w:val="24"/>
        </w:rPr>
      </w:pPr>
      <w:r w:rsidRPr="009D1647">
        <w:rPr>
          <w:noProof/>
          <w:sz w:val="24"/>
        </w:rPr>
        <w:drawing>
          <wp:inline distT="0" distB="0" distL="0" distR="0" wp14:anchorId="12CF9FBB" wp14:editId="6887FEC4">
            <wp:extent cx="4241800" cy="17145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6778" w14:textId="04A133BB" w:rsidR="001F2C00" w:rsidRPr="001F2C00" w:rsidRDefault="001F2C00" w:rsidP="001F2C00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lastRenderedPageBreak/>
        <w:t>图</w:t>
      </w:r>
      <w:r>
        <w:rPr>
          <w:szCs w:val="21"/>
        </w:rPr>
        <w:t>2.9</w:t>
      </w:r>
      <w:r w:rsidRPr="009056F4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r w:rsidRPr="001F2C00">
        <w:rPr>
          <w:rFonts w:hint="eastAsia"/>
          <w:szCs w:val="21"/>
        </w:rPr>
        <w:t>用户博客用例</w:t>
      </w:r>
      <w:r>
        <w:rPr>
          <w:rFonts w:hint="eastAsia"/>
          <w:szCs w:val="21"/>
        </w:rPr>
        <w:t>图</w:t>
      </w:r>
    </w:p>
    <w:p w14:paraId="5BC77CDD" w14:textId="10F463F1" w:rsidR="00490686" w:rsidRPr="00A549BD" w:rsidRDefault="00490686" w:rsidP="00490686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 w:rsidR="009D1647">
        <w:rPr>
          <w:sz w:val="24"/>
        </w:rPr>
        <w:t>10</w:t>
      </w:r>
      <w:r w:rsidRPr="009056F4">
        <w:rPr>
          <w:sz w:val="24"/>
        </w:rPr>
        <w:t>所示。</w:t>
      </w:r>
    </w:p>
    <w:p w14:paraId="2A2B157E" w14:textId="6D595366" w:rsidR="00490686" w:rsidRPr="006D6289" w:rsidRDefault="00490686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9D1647">
        <w:rPr>
          <w:szCs w:val="21"/>
        </w:rPr>
        <w:t>10</w:t>
      </w:r>
      <w:r w:rsidRPr="00E36566">
        <w:rPr>
          <w:szCs w:val="21"/>
        </w:rPr>
        <w:t xml:space="preserve"> </w:t>
      </w:r>
      <w:r w:rsidR="00F90D9E">
        <w:rPr>
          <w:rFonts w:hint="eastAsia"/>
          <w:szCs w:val="21"/>
        </w:rPr>
        <w:t>管理</w:t>
      </w:r>
      <w:proofErr w:type="gramStart"/>
      <w:r w:rsidR="001F2C00" w:rsidRPr="001F2C00">
        <w:rPr>
          <w:rFonts w:hint="eastAsia"/>
          <w:szCs w:val="21"/>
        </w:rPr>
        <w:t>用户博客用例</w:t>
      </w:r>
      <w:proofErr w:type="gram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90686" w:rsidRPr="00971D62" w14:paraId="33836D28" w14:textId="77777777" w:rsidTr="00A9495C">
        <w:trPr>
          <w:jc w:val="center"/>
        </w:trPr>
        <w:tc>
          <w:tcPr>
            <w:tcW w:w="1548" w:type="dxa"/>
          </w:tcPr>
          <w:p w14:paraId="51E4587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023ABD2" w14:textId="16ECE460" w:rsidR="00490686" w:rsidRDefault="0081024F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1</w:t>
            </w:r>
          </w:p>
        </w:tc>
      </w:tr>
      <w:tr w:rsidR="00490686" w:rsidRPr="00971D62" w14:paraId="23869E80" w14:textId="77777777" w:rsidTr="00A9495C">
        <w:trPr>
          <w:jc w:val="center"/>
        </w:trPr>
        <w:tc>
          <w:tcPr>
            <w:tcW w:w="1548" w:type="dxa"/>
          </w:tcPr>
          <w:p w14:paraId="53FF778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A98D095" w14:textId="613166AB" w:rsidR="00490686" w:rsidRDefault="0081024F" w:rsidP="00A9495C">
            <w:pPr>
              <w:tabs>
                <w:tab w:val="left" w:pos="945"/>
              </w:tabs>
              <w:ind w:left="12"/>
            </w:pPr>
            <w:r w:rsidRPr="001F2C00">
              <w:rPr>
                <w:rFonts w:hint="eastAsia"/>
                <w:szCs w:val="21"/>
              </w:rPr>
              <w:t>修改</w:t>
            </w:r>
            <w:proofErr w:type="gramStart"/>
            <w:r w:rsidRPr="001F2C00">
              <w:rPr>
                <w:rFonts w:hint="eastAsia"/>
                <w:szCs w:val="21"/>
              </w:rPr>
              <w:t>用户博客</w:t>
            </w:r>
            <w:proofErr w:type="gramEnd"/>
          </w:p>
        </w:tc>
      </w:tr>
      <w:tr w:rsidR="00490686" w:rsidRPr="00971D62" w14:paraId="166D1C5C" w14:textId="77777777" w:rsidTr="00A9495C">
        <w:trPr>
          <w:jc w:val="center"/>
        </w:trPr>
        <w:tc>
          <w:tcPr>
            <w:tcW w:w="1548" w:type="dxa"/>
          </w:tcPr>
          <w:p w14:paraId="7E7B5B14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621283" w14:textId="77777777" w:rsidR="00490686" w:rsidRDefault="00490686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490686" w:rsidRPr="00971D62" w14:paraId="056E24E0" w14:textId="77777777" w:rsidTr="00A9495C">
        <w:trPr>
          <w:jc w:val="center"/>
        </w:trPr>
        <w:tc>
          <w:tcPr>
            <w:tcW w:w="1548" w:type="dxa"/>
          </w:tcPr>
          <w:p w14:paraId="72E5B70E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1AC98C8" w14:textId="77777777" w:rsidR="00490686" w:rsidRDefault="00490686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490686" w:rsidRPr="00971D62" w14:paraId="7B68597E" w14:textId="77777777" w:rsidTr="00A9495C">
        <w:trPr>
          <w:jc w:val="center"/>
        </w:trPr>
        <w:tc>
          <w:tcPr>
            <w:tcW w:w="1548" w:type="dxa"/>
          </w:tcPr>
          <w:p w14:paraId="6D894E5C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79006F9" w14:textId="1084E82E" w:rsidR="00490686" w:rsidRDefault="00490686" w:rsidP="00A9495C">
            <w:pPr>
              <w:ind w:left="12"/>
            </w:pPr>
            <w:r>
              <w:rPr>
                <w:rFonts w:hint="eastAsia"/>
              </w:rPr>
              <w:t>用户修改自己的</w:t>
            </w:r>
            <w:r w:rsidR="0081024F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4FA11825" w14:textId="77777777" w:rsidTr="00A9495C">
        <w:trPr>
          <w:jc w:val="center"/>
        </w:trPr>
        <w:tc>
          <w:tcPr>
            <w:tcW w:w="1548" w:type="dxa"/>
          </w:tcPr>
          <w:p w14:paraId="6D3E2B36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50C9AF3" w14:textId="1AB0D876" w:rsidR="00490686" w:rsidRDefault="00490686" w:rsidP="00A9495C">
            <w:pPr>
              <w:ind w:left="12"/>
            </w:pPr>
            <w:r>
              <w:rPr>
                <w:rFonts w:hint="eastAsia"/>
              </w:rPr>
              <w:t>用户可以修改自己的</w:t>
            </w:r>
            <w:r w:rsidR="002C1D0A">
              <w:rPr>
                <w:rFonts w:hint="eastAsia"/>
              </w:rPr>
              <w:t>博客</w:t>
            </w:r>
            <w:r>
              <w:rPr>
                <w:rFonts w:hint="eastAsia"/>
              </w:rPr>
              <w:t>。</w:t>
            </w:r>
          </w:p>
        </w:tc>
      </w:tr>
      <w:tr w:rsidR="00490686" w:rsidRPr="00971D62" w14:paraId="3CFF85FF" w14:textId="77777777" w:rsidTr="00A9495C">
        <w:trPr>
          <w:jc w:val="center"/>
        </w:trPr>
        <w:tc>
          <w:tcPr>
            <w:tcW w:w="1548" w:type="dxa"/>
          </w:tcPr>
          <w:p w14:paraId="7228224C" w14:textId="77777777" w:rsidR="00490686" w:rsidRPr="00971D62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8B8BC2B" w14:textId="0B559A61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</w:t>
            </w:r>
            <w:r w:rsidR="002C1D0A">
              <w:rPr>
                <w:rFonts w:hint="eastAsia"/>
              </w:rPr>
              <w:t>我的博客</w:t>
            </w:r>
            <w:r>
              <w:rPr>
                <w:rFonts w:hint="eastAsia"/>
              </w:rPr>
              <w:t>。</w:t>
            </w:r>
          </w:p>
          <w:p w14:paraId="32176928" w14:textId="540A9923" w:rsidR="00490686" w:rsidRDefault="00490686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</w:t>
            </w:r>
            <w:r w:rsidR="002C1D0A">
              <w:rPr>
                <w:rFonts w:hint="eastAsia"/>
              </w:rPr>
              <w:t>我</w:t>
            </w:r>
            <w:proofErr w:type="gramStart"/>
            <w:r w:rsidR="002C1D0A">
              <w:rPr>
                <w:rFonts w:hint="eastAsia"/>
              </w:rPr>
              <w:t>的博客</w:t>
            </w:r>
            <w:r w:rsidR="00D500BD">
              <w:rPr>
                <w:rFonts w:hint="eastAsia"/>
              </w:rPr>
              <w:t>页</w:t>
            </w:r>
            <w:r w:rsidR="00A034D1">
              <w:rPr>
                <w:rFonts w:hint="eastAsia"/>
              </w:rPr>
              <w:t>面</w:t>
            </w:r>
            <w:proofErr w:type="gramEnd"/>
            <w:r>
              <w:rPr>
                <w:rFonts w:hint="eastAsia"/>
              </w:rPr>
              <w:t>。</w:t>
            </w:r>
          </w:p>
          <w:p w14:paraId="4729EB76" w14:textId="3C408B54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A034D1">
              <w:rPr>
                <w:rFonts w:hint="eastAsia"/>
              </w:rPr>
              <w:t>点击要修改的博客</w:t>
            </w:r>
            <w:r>
              <w:rPr>
                <w:rFonts w:hint="eastAsia"/>
              </w:rPr>
              <w:t>。</w:t>
            </w:r>
          </w:p>
          <w:p w14:paraId="2E3AF618" w14:textId="30CF3AA1" w:rsidR="00490686" w:rsidRDefault="00490686" w:rsidP="00A9495C">
            <w:pPr>
              <w:ind w:left="12" w:hanging="12"/>
            </w:pPr>
            <w:r>
              <w:t xml:space="preserve">4. </w:t>
            </w:r>
            <w:r w:rsidR="001B7437">
              <w:rPr>
                <w:rFonts w:hint="eastAsia"/>
              </w:rPr>
              <w:t>系统</w:t>
            </w:r>
            <w:proofErr w:type="gramStart"/>
            <w:r w:rsidR="001B7437">
              <w:rPr>
                <w:rFonts w:hint="eastAsia"/>
              </w:rPr>
              <w:t>显示博客详情</w:t>
            </w:r>
            <w:proofErr w:type="gramEnd"/>
            <w:r>
              <w:rPr>
                <w:rFonts w:hint="eastAsia"/>
              </w:rPr>
              <w:t>。</w:t>
            </w:r>
          </w:p>
          <w:p w14:paraId="1EFEC53F" w14:textId="77777777" w:rsidR="00490686" w:rsidRDefault="00490686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1B7437">
              <w:rPr>
                <w:rFonts w:hint="eastAsia"/>
              </w:rPr>
              <w:t>用户点击</w:t>
            </w:r>
            <w:r w:rsidR="00D500BD">
              <w:rPr>
                <w:rFonts w:hint="eastAsia"/>
              </w:rPr>
              <w:t>修改按钮</w:t>
            </w:r>
          </w:p>
          <w:p w14:paraId="0281ED8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显示博客编辑</w:t>
            </w:r>
            <w:proofErr w:type="gramEnd"/>
            <w:r>
              <w:rPr>
                <w:rFonts w:hint="eastAsia"/>
              </w:rPr>
              <w:t>页面。</w:t>
            </w:r>
          </w:p>
          <w:p w14:paraId="354FF067" w14:textId="77777777" w:rsidR="00D500BD" w:rsidRDefault="00D500BD" w:rsidP="00A9495C">
            <w:pPr>
              <w:ind w:left="12" w:hanging="12"/>
            </w:pPr>
            <w:r>
              <w:rPr>
                <w:rFonts w:hint="eastAsia"/>
              </w:rPr>
              <w:t>7.</w:t>
            </w:r>
            <w:r>
              <w:t xml:space="preserve"> </w:t>
            </w:r>
            <w:r w:rsidR="0072338A">
              <w:rPr>
                <w:rFonts w:hint="eastAsia"/>
              </w:rPr>
              <w:t>用户</w:t>
            </w:r>
            <w:proofErr w:type="gramStart"/>
            <w:r w:rsidR="0072338A">
              <w:rPr>
                <w:rFonts w:hint="eastAsia"/>
              </w:rPr>
              <w:t>对博客进行</w:t>
            </w:r>
            <w:proofErr w:type="gramEnd"/>
            <w:r w:rsidR="0072338A">
              <w:rPr>
                <w:rFonts w:hint="eastAsia"/>
              </w:rPr>
              <w:t>修改，</w:t>
            </w:r>
            <w:r w:rsidR="00C40A7D">
              <w:rPr>
                <w:rFonts w:hint="eastAsia"/>
              </w:rPr>
              <w:t>并提交。</w:t>
            </w:r>
          </w:p>
          <w:p w14:paraId="442F7BBE" w14:textId="2B0D952D" w:rsidR="00C40A7D" w:rsidRDefault="00C40A7D" w:rsidP="00C40A7D">
            <w:pPr>
              <w:ind w:left="12" w:hanging="12"/>
            </w:pPr>
            <w:r>
              <w:rPr>
                <w:rFonts w:hint="eastAsia"/>
              </w:rPr>
              <w:t>8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26FFC399" w14:textId="381E3CE4" w:rsidR="00C40A7D" w:rsidRPr="00A74CB0" w:rsidRDefault="00C40A7D" w:rsidP="00C40A7D">
            <w:pPr>
              <w:ind w:left="12" w:hanging="12"/>
            </w:pPr>
            <w:r>
              <w:t>9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系统提示修改成功</w:t>
            </w:r>
          </w:p>
        </w:tc>
      </w:tr>
      <w:tr w:rsidR="00490686" w:rsidRPr="00971D62" w14:paraId="2AC5919C" w14:textId="77777777" w:rsidTr="00A9495C">
        <w:trPr>
          <w:jc w:val="center"/>
        </w:trPr>
        <w:tc>
          <w:tcPr>
            <w:tcW w:w="1548" w:type="dxa"/>
          </w:tcPr>
          <w:p w14:paraId="31C45111" w14:textId="77777777" w:rsidR="00490686" w:rsidRDefault="0049068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366D350" w14:textId="77777777" w:rsidR="00490686" w:rsidRPr="00904CDC" w:rsidRDefault="00490686" w:rsidP="00A9495C">
            <w:r>
              <w:rPr>
                <w:rFonts w:hint="eastAsia"/>
              </w:rPr>
              <w:t>无</w:t>
            </w:r>
          </w:p>
        </w:tc>
      </w:tr>
      <w:tr w:rsidR="00490686" w:rsidRPr="00971D62" w14:paraId="73308E70" w14:textId="77777777" w:rsidTr="00A9495C">
        <w:trPr>
          <w:jc w:val="center"/>
        </w:trPr>
        <w:tc>
          <w:tcPr>
            <w:tcW w:w="1548" w:type="dxa"/>
          </w:tcPr>
          <w:p w14:paraId="786FD693" w14:textId="77777777" w:rsidR="00490686" w:rsidRDefault="0049068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87BB7D" w14:textId="77777777" w:rsidR="00490686" w:rsidRPr="00E541CB" w:rsidRDefault="0049068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8D54B69" w14:textId="77777777" w:rsidR="00490686" w:rsidRDefault="00490686" w:rsidP="00490686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C40A7D" w:rsidRPr="00971D62" w14:paraId="79A834E4" w14:textId="77777777" w:rsidTr="00A9495C">
        <w:trPr>
          <w:jc w:val="center"/>
        </w:trPr>
        <w:tc>
          <w:tcPr>
            <w:tcW w:w="1548" w:type="dxa"/>
          </w:tcPr>
          <w:p w14:paraId="690D78E6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4E3FE86" w14:textId="17F776B3" w:rsidR="00C40A7D" w:rsidRDefault="00C40A7D" w:rsidP="00A9495C">
            <w:pPr>
              <w:ind w:left="12"/>
            </w:pPr>
            <w:r>
              <w:t>7</w:t>
            </w:r>
            <w:r>
              <w:rPr>
                <w:rFonts w:hint="eastAsia"/>
              </w:rPr>
              <w:t>.</w:t>
            </w:r>
            <w:r>
              <w:t>2</w:t>
            </w:r>
          </w:p>
        </w:tc>
      </w:tr>
      <w:tr w:rsidR="00C40A7D" w:rsidRPr="00971D62" w14:paraId="359D9B15" w14:textId="77777777" w:rsidTr="00A9495C">
        <w:trPr>
          <w:jc w:val="center"/>
        </w:trPr>
        <w:tc>
          <w:tcPr>
            <w:tcW w:w="1548" w:type="dxa"/>
          </w:tcPr>
          <w:p w14:paraId="45020357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79470BD3" w14:textId="63141740" w:rsidR="00C40A7D" w:rsidRDefault="00C40A7D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删除</w:t>
            </w:r>
            <w:proofErr w:type="gramStart"/>
            <w:r w:rsidRPr="001F2C00">
              <w:rPr>
                <w:rFonts w:hint="eastAsia"/>
                <w:szCs w:val="21"/>
              </w:rPr>
              <w:t>用户博客</w:t>
            </w:r>
            <w:proofErr w:type="gramEnd"/>
          </w:p>
        </w:tc>
      </w:tr>
      <w:tr w:rsidR="00C40A7D" w:rsidRPr="00971D62" w14:paraId="479AA54E" w14:textId="77777777" w:rsidTr="00A9495C">
        <w:trPr>
          <w:jc w:val="center"/>
        </w:trPr>
        <w:tc>
          <w:tcPr>
            <w:tcW w:w="1548" w:type="dxa"/>
          </w:tcPr>
          <w:p w14:paraId="7A53512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695D9E9C" w14:textId="77777777" w:rsidR="00C40A7D" w:rsidRDefault="00C40A7D" w:rsidP="00A9495C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C40A7D" w:rsidRPr="00971D62" w14:paraId="4CA5C323" w14:textId="77777777" w:rsidTr="00A9495C">
        <w:trPr>
          <w:jc w:val="center"/>
        </w:trPr>
        <w:tc>
          <w:tcPr>
            <w:tcW w:w="1548" w:type="dxa"/>
          </w:tcPr>
          <w:p w14:paraId="12C48AFD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914C3BC" w14:textId="77777777" w:rsidR="00C40A7D" w:rsidRDefault="00C40A7D" w:rsidP="00A9495C">
            <w:pPr>
              <w:ind w:left="840" w:hanging="828"/>
            </w:pPr>
            <w:r>
              <w:rPr>
                <w:rFonts w:hint="eastAsia"/>
              </w:rPr>
              <w:t>用户已登录并且进入个人中心。</w:t>
            </w:r>
          </w:p>
        </w:tc>
      </w:tr>
      <w:tr w:rsidR="00C40A7D" w:rsidRPr="00971D62" w14:paraId="59962EEC" w14:textId="77777777" w:rsidTr="00A9495C">
        <w:trPr>
          <w:jc w:val="center"/>
        </w:trPr>
        <w:tc>
          <w:tcPr>
            <w:tcW w:w="1548" w:type="dxa"/>
          </w:tcPr>
          <w:p w14:paraId="0E3BE644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AFD7C4C" w14:textId="7BE3655A" w:rsidR="00C40A7D" w:rsidRDefault="00C40A7D" w:rsidP="00A9495C">
            <w:pPr>
              <w:ind w:left="12"/>
            </w:pPr>
            <w:r>
              <w:rPr>
                <w:rFonts w:hint="eastAsia"/>
              </w:rPr>
              <w:t>用户删除自己的博客。</w:t>
            </w:r>
          </w:p>
        </w:tc>
      </w:tr>
      <w:tr w:rsidR="00C40A7D" w:rsidRPr="00971D62" w14:paraId="5DC09B24" w14:textId="77777777" w:rsidTr="00A9495C">
        <w:trPr>
          <w:jc w:val="center"/>
        </w:trPr>
        <w:tc>
          <w:tcPr>
            <w:tcW w:w="1548" w:type="dxa"/>
          </w:tcPr>
          <w:p w14:paraId="7193003A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2F7CB1E0" w14:textId="66494462" w:rsidR="00C40A7D" w:rsidRDefault="00C40A7D" w:rsidP="00A9495C">
            <w:pPr>
              <w:ind w:left="12"/>
            </w:pPr>
            <w:r>
              <w:rPr>
                <w:rFonts w:hint="eastAsia"/>
              </w:rPr>
              <w:t>用户可以删除自己的博客。</w:t>
            </w:r>
          </w:p>
        </w:tc>
      </w:tr>
      <w:tr w:rsidR="00C40A7D" w:rsidRPr="00971D62" w14:paraId="1FB85F04" w14:textId="77777777" w:rsidTr="00A9495C">
        <w:trPr>
          <w:jc w:val="center"/>
        </w:trPr>
        <w:tc>
          <w:tcPr>
            <w:tcW w:w="1548" w:type="dxa"/>
          </w:tcPr>
          <w:p w14:paraId="410C99D5" w14:textId="77777777" w:rsidR="00C40A7D" w:rsidRPr="00971D62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B764D7C" w14:textId="77777777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用户点击我的博客。</w:t>
            </w:r>
          </w:p>
          <w:p w14:paraId="24873E01" w14:textId="77777777" w:rsidR="00C40A7D" w:rsidRDefault="00C40A7D" w:rsidP="00A9495C">
            <w:pPr>
              <w:ind w:left="5880" w:hanging="5880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系统显示我</w:t>
            </w:r>
            <w:proofErr w:type="gramStart"/>
            <w:r>
              <w:rPr>
                <w:rFonts w:hint="eastAsia"/>
              </w:rPr>
              <w:t>的博客页面</w:t>
            </w:r>
            <w:proofErr w:type="gramEnd"/>
            <w:r>
              <w:rPr>
                <w:rFonts w:hint="eastAsia"/>
              </w:rPr>
              <w:t>。</w:t>
            </w:r>
          </w:p>
          <w:p w14:paraId="7362696D" w14:textId="492682AB" w:rsidR="00C40A7D" w:rsidRDefault="00C40A7D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</w:t>
            </w:r>
            <w:r w:rsidR="00C4188C">
              <w:rPr>
                <w:rFonts w:hint="eastAsia"/>
              </w:rPr>
              <w:t>点击</w:t>
            </w:r>
            <w:r>
              <w:rPr>
                <w:rFonts w:hint="eastAsia"/>
              </w:rPr>
              <w:t>要</w:t>
            </w:r>
            <w:proofErr w:type="gramStart"/>
            <w:r w:rsidR="00C4188C">
              <w:rPr>
                <w:rFonts w:hint="eastAsia"/>
              </w:rPr>
              <w:t>删除</w:t>
            </w:r>
            <w:r>
              <w:rPr>
                <w:rFonts w:hint="eastAsia"/>
              </w:rPr>
              <w:t>博客</w:t>
            </w:r>
            <w:r w:rsidR="00C4188C">
              <w:rPr>
                <w:rFonts w:hint="eastAsia"/>
              </w:rPr>
              <w:t>后</w:t>
            </w:r>
            <w:proofErr w:type="gramEnd"/>
            <w:r w:rsidR="00C4188C">
              <w:rPr>
                <w:rFonts w:hint="eastAsia"/>
              </w:rPr>
              <w:t>的删除按钮</w:t>
            </w:r>
            <w:r>
              <w:rPr>
                <w:rFonts w:hint="eastAsia"/>
              </w:rPr>
              <w:t>。</w:t>
            </w:r>
          </w:p>
          <w:p w14:paraId="21737C3A" w14:textId="12BF39F1" w:rsidR="00C40A7D" w:rsidRDefault="00C40A7D" w:rsidP="00A9495C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系统显示</w:t>
            </w:r>
            <w:r w:rsidR="00C4188C">
              <w:rPr>
                <w:rFonts w:hint="eastAsia"/>
              </w:rPr>
              <w:t>删除提示框</w:t>
            </w:r>
            <w:r>
              <w:rPr>
                <w:rFonts w:hint="eastAsia"/>
              </w:rPr>
              <w:t>。</w:t>
            </w:r>
          </w:p>
          <w:p w14:paraId="667179D6" w14:textId="1B44EE57" w:rsidR="00C4188C" w:rsidRDefault="00C40A7D" w:rsidP="00C4188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 w:rsidR="00C4188C">
              <w:rPr>
                <w:rFonts w:hint="eastAsia"/>
              </w:rPr>
              <w:t>用户点击确认。</w:t>
            </w:r>
          </w:p>
          <w:p w14:paraId="14A1D6C1" w14:textId="71315F2A" w:rsidR="00C40A7D" w:rsidRPr="00A74CB0" w:rsidRDefault="00C4188C" w:rsidP="00C4188C">
            <w:pPr>
              <w:ind w:left="12" w:hanging="12"/>
            </w:pPr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系统提示删除成功。</w:t>
            </w:r>
          </w:p>
        </w:tc>
      </w:tr>
      <w:tr w:rsidR="00C40A7D" w:rsidRPr="00971D62" w14:paraId="7403FB66" w14:textId="77777777" w:rsidTr="00A9495C">
        <w:trPr>
          <w:jc w:val="center"/>
        </w:trPr>
        <w:tc>
          <w:tcPr>
            <w:tcW w:w="1548" w:type="dxa"/>
          </w:tcPr>
          <w:p w14:paraId="7F21D911" w14:textId="77777777" w:rsidR="00C40A7D" w:rsidRDefault="00C40A7D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50915F5B" w14:textId="6EA0E557" w:rsidR="00C40A7D" w:rsidRPr="00904CDC" w:rsidRDefault="00B05A8A" w:rsidP="00A9495C">
            <w:r>
              <w:t>5</w:t>
            </w:r>
            <w:r w:rsidRPr="00B05A8A">
              <w:rPr>
                <w:rFonts w:hint="eastAsia"/>
              </w:rPr>
              <w:t xml:space="preserve">a </w:t>
            </w:r>
            <w:r w:rsidRPr="00B05A8A">
              <w:rPr>
                <w:rFonts w:hint="eastAsia"/>
              </w:rPr>
              <w:t>用户点击取消，</w:t>
            </w:r>
            <w:r>
              <w:rPr>
                <w:rFonts w:hint="eastAsia"/>
              </w:rPr>
              <w:t>转入</w:t>
            </w:r>
            <w:r w:rsidR="004558D0">
              <w:rPr>
                <w:rFonts w:hint="eastAsia"/>
              </w:rPr>
              <w:t>2</w:t>
            </w:r>
          </w:p>
        </w:tc>
      </w:tr>
      <w:tr w:rsidR="00C40A7D" w:rsidRPr="00971D62" w14:paraId="26E1DEAB" w14:textId="77777777" w:rsidTr="00A9495C">
        <w:trPr>
          <w:jc w:val="center"/>
        </w:trPr>
        <w:tc>
          <w:tcPr>
            <w:tcW w:w="1548" w:type="dxa"/>
          </w:tcPr>
          <w:p w14:paraId="57D073FC" w14:textId="77777777" w:rsidR="00C40A7D" w:rsidRDefault="00C40A7D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2FE752B" w14:textId="77777777" w:rsidR="00C40A7D" w:rsidRPr="00E541CB" w:rsidRDefault="00C40A7D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78FE809B" w14:textId="14C7FB85" w:rsidR="00BB6D41" w:rsidRDefault="00BB6D41" w:rsidP="006A781C"/>
    <w:p w14:paraId="095B609E" w14:textId="3934EB05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6</w:t>
      </w:r>
      <w:r>
        <w:rPr>
          <w:rFonts w:eastAsia="黑体"/>
          <w:bCs/>
          <w:sz w:val="24"/>
        </w:rPr>
        <w:t>）</w:t>
      </w:r>
      <w:r>
        <w:rPr>
          <w:rFonts w:eastAsia="黑体" w:hint="eastAsia"/>
          <w:bCs/>
          <w:sz w:val="24"/>
        </w:rPr>
        <w:t>发表评论用例</w:t>
      </w:r>
    </w:p>
    <w:p w14:paraId="5E6034AD" w14:textId="118D1000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在博客、帖子、新闻下发表评论，用例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11</w:t>
      </w:r>
      <w:r w:rsidRPr="009056F4">
        <w:rPr>
          <w:sz w:val="24"/>
        </w:rPr>
        <w:t>所示。</w:t>
      </w:r>
    </w:p>
    <w:p w14:paraId="25A7D273" w14:textId="70544EA0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11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发表评论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2BD50AB5" w14:textId="77777777" w:rsidTr="00E50B26">
        <w:trPr>
          <w:jc w:val="center"/>
        </w:trPr>
        <w:tc>
          <w:tcPr>
            <w:tcW w:w="1548" w:type="dxa"/>
          </w:tcPr>
          <w:p w14:paraId="32413A1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B5DE2DE" w14:textId="13ABD608" w:rsidR="00F07A03" w:rsidRDefault="00F07A03" w:rsidP="00E50B26">
            <w:pPr>
              <w:ind w:left="12"/>
            </w:pPr>
            <w:r>
              <w:t>11</w:t>
            </w:r>
          </w:p>
        </w:tc>
      </w:tr>
      <w:tr w:rsidR="00F07A03" w:rsidRPr="00971D62" w14:paraId="515C9227" w14:textId="77777777" w:rsidTr="00E50B26">
        <w:trPr>
          <w:jc w:val="center"/>
        </w:trPr>
        <w:tc>
          <w:tcPr>
            <w:tcW w:w="1548" w:type="dxa"/>
          </w:tcPr>
          <w:p w14:paraId="2708941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2674D4" w14:textId="3F47103A" w:rsidR="00F07A03" w:rsidRDefault="00F07A0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发表评论</w:t>
            </w:r>
          </w:p>
        </w:tc>
      </w:tr>
      <w:tr w:rsidR="00F07A03" w:rsidRPr="00971D62" w14:paraId="63F57E14" w14:textId="77777777" w:rsidTr="00E50B26">
        <w:trPr>
          <w:jc w:val="center"/>
        </w:trPr>
        <w:tc>
          <w:tcPr>
            <w:tcW w:w="1548" w:type="dxa"/>
          </w:tcPr>
          <w:p w14:paraId="675FB14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5D215CE4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394B1B3C" w14:textId="77777777" w:rsidTr="00E50B26">
        <w:trPr>
          <w:jc w:val="center"/>
        </w:trPr>
        <w:tc>
          <w:tcPr>
            <w:tcW w:w="1548" w:type="dxa"/>
          </w:tcPr>
          <w:p w14:paraId="5BF2AAA4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07894C91" w14:textId="6160C926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用户已登录并进入博客（新闻、帖子）详情</w:t>
            </w:r>
          </w:p>
        </w:tc>
      </w:tr>
      <w:tr w:rsidR="00F07A03" w:rsidRPr="00971D62" w14:paraId="36AF5498" w14:textId="77777777" w:rsidTr="00E50B26">
        <w:trPr>
          <w:jc w:val="center"/>
        </w:trPr>
        <w:tc>
          <w:tcPr>
            <w:tcW w:w="1548" w:type="dxa"/>
          </w:tcPr>
          <w:p w14:paraId="1160AE5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450D9F91" w14:textId="0380D005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用户可以对博客、新闻、帖子进行评伦。</w:t>
            </w:r>
          </w:p>
        </w:tc>
      </w:tr>
      <w:tr w:rsidR="00F07A03" w:rsidRPr="00971D62" w14:paraId="3524D96C" w14:textId="77777777" w:rsidTr="00E50B26">
        <w:trPr>
          <w:jc w:val="center"/>
        </w:trPr>
        <w:tc>
          <w:tcPr>
            <w:tcW w:w="1548" w:type="dxa"/>
          </w:tcPr>
          <w:p w14:paraId="7F4D19AA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BDE95C7" w14:textId="29140E09" w:rsidR="00F07A03" w:rsidRDefault="00F07A03" w:rsidP="00E50B26">
            <w:pPr>
              <w:ind w:left="12"/>
            </w:pPr>
            <w:r>
              <w:rPr>
                <w:rFonts w:hint="eastAsia"/>
              </w:rPr>
              <w:t>用户评论博客、新闻、帖子</w:t>
            </w:r>
          </w:p>
        </w:tc>
      </w:tr>
      <w:tr w:rsidR="00F07A03" w:rsidRPr="00971D62" w14:paraId="58957D1C" w14:textId="77777777" w:rsidTr="00E50B26">
        <w:trPr>
          <w:jc w:val="center"/>
        </w:trPr>
        <w:tc>
          <w:tcPr>
            <w:tcW w:w="1548" w:type="dxa"/>
          </w:tcPr>
          <w:p w14:paraId="61B5CDD0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6A58CA4" w14:textId="46BBADB2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用户在评论输入框中输入评论内容。</w:t>
            </w:r>
          </w:p>
          <w:p w14:paraId="68112E84" w14:textId="27A4E9FF" w:rsidR="00F07A03" w:rsidRDefault="00F07A03" w:rsidP="00E50B26">
            <w:pPr>
              <w:ind w:left="5880" w:hanging="5880"/>
            </w:pPr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用户点击评论。</w:t>
            </w:r>
          </w:p>
          <w:p w14:paraId="76326DF8" w14:textId="34AD4436" w:rsidR="00F07A03" w:rsidRDefault="00F07A03" w:rsidP="00E50B26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系统检测录入信息的正确性。</w:t>
            </w:r>
          </w:p>
          <w:p w14:paraId="5BC96787" w14:textId="0784023E" w:rsidR="00F07A03" w:rsidRPr="00A74CB0" w:rsidRDefault="00F07A03" w:rsidP="00F07A03">
            <w:pPr>
              <w:ind w:left="12" w:hanging="12"/>
            </w:pPr>
            <w:r>
              <w:t xml:space="preserve">4. </w:t>
            </w:r>
            <w:r>
              <w:rPr>
                <w:rFonts w:hint="eastAsia"/>
              </w:rPr>
              <w:t>系统提示评论成功。</w:t>
            </w:r>
          </w:p>
        </w:tc>
      </w:tr>
      <w:tr w:rsidR="00F07A03" w:rsidRPr="00971D62" w14:paraId="623FB383" w14:textId="77777777" w:rsidTr="00E50B26">
        <w:trPr>
          <w:jc w:val="center"/>
        </w:trPr>
        <w:tc>
          <w:tcPr>
            <w:tcW w:w="1548" w:type="dxa"/>
          </w:tcPr>
          <w:p w14:paraId="79ED778E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lastRenderedPageBreak/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610815E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08BE5F9B" w14:textId="77777777" w:rsidTr="00E50B26">
        <w:trPr>
          <w:jc w:val="center"/>
        </w:trPr>
        <w:tc>
          <w:tcPr>
            <w:tcW w:w="1548" w:type="dxa"/>
          </w:tcPr>
          <w:p w14:paraId="40D6838E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081A5B2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A666ACB" w14:textId="77777777" w:rsidR="00F07A03" w:rsidRDefault="00F07A03" w:rsidP="00F07A03"/>
    <w:p w14:paraId="40378645" w14:textId="5162D302" w:rsidR="00F07A03" w:rsidRDefault="00F07A03" w:rsidP="00F07A03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>
        <w:rPr>
          <w:rFonts w:eastAsia="黑体"/>
          <w:bCs/>
          <w:sz w:val="24"/>
        </w:rPr>
        <w:t>7</w:t>
      </w:r>
      <w:r>
        <w:rPr>
          <w:rFonts w:eastAsia="黑体"/>
          <w:bCs/>
          <w:sz w:val="24"/>
        </w:rPr>
        <w:t>）</w:t>
      </w:r>
      <w:bookmarkStart w:id="95" w:name="_Hlk5404331"/>
      <w:r>
        <w:rPr>
          <w:rFonts w:eastAsia="黑体" w:hint="eastAsia"/>
          <w:bCs/>
          <w:sz w:val="24"/>
        </w:rPr>
        <w:t>收藏</w:t>
      </w:r>
      <w:bookmarkEnd w:id="95"/>
      <w:r>
        <w:rPr>
          <w:rFonts w:eastAsia="黑体" w:hint="eastAsia"/>
          <w:bCs/>
          <w:sz w:val="24"/>
        </w:rPr>
        <w:t>用例</w:t>
      </w:r>
    </w:p>
    <w:p w14:paraId="2D26EAAC" w14:textId="77777777" w:rsidR="00F07A03" w:rsidRPr="00A549BD" w:rsidRDefault="00F07A03" w:rsidP="00F07A0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 w:val="24"/>
        </w:rPr>
        <w:t>注册用户</w:t>
      </w:r>
      <w:r w:rsidRPr="003F35E7">
        <w:rPr>
          <w:rFonts w:hint="eastAsia"/>
          <w:sz w:val="24"/>
        </w:rPr>
        <w:t>可以</w:t>
      </w:r>
      <w:r>
        <w:rPr>
          <w:rFonts w:hint="eastAsia"/>
          <w:sz w:val="24"/>
        </w:rPr>
        <w:t>通过管理</w:t>
      </w:r>
      <w:proofErr w:type="gramStart"/>
      <w:r w:rsidRPr="005F0D95">
        <w:rPr>
          <w:rFonts w:hint="eastAsia"/>
          <w:sz w:val="24"/>
        </w:rPr>
        <w:t>用户博客用例</w:t>
      </w:r>
      <w:r>
        <w:rPr>
          <w:rFonts w:hint="eastAsia"/>
          <w:sz w:val="24"/>
        </w:rPr>
        <w:t>对博客进行</w:t>
      </w:r>
      <w:proofErr w:type="gramEnd"/>
      <w:r>
        <w:rPr>
          <w:rFonts w:hint="eastAsia"/>
          <w:sz w:val="24"/>
        </w:rPr>
        <w:t>修改和删除，用例</w:t>
      </w:r>
      <w:r w:rsidRPr="009056F4">
        <w:rPr>
          <w:sz w:val="24"/>
        </w:rPr>
        <w:t>描述如表</w:t>
      </w:r>
      <w:r>
        <w:rPr>
          <w:sz w:val="24"/>
        </w:rPr>
        <w:t>2</w:t>
      </w:r>
      <w:r>
        <w:rPr>
          <w:rFonts w:hint="eastAsia"/>
          <w:sz w:val="24"/>
        </w:rPr>
        <w:t>.</w:t>
      </w:r>
      <w:r>
        <w:rPr>
          <w:sz w:val="24"/>
        </w:rPr>
        <w:t>10</w:t>
      </w:r>
      <w:r w:rsidRPr="009056F4">
        <w:rPr>
          <w:sz w:val="24"/>
        </w:rPr>
        <w:t>所示。</w:t>
      </w:r>
    </w:p>
    <w:p w14:paraId="7431C9DD" w14:textId="0B52535A" w:rsidR="00F07A03" w:rsidRPr="006D6289" w:rsidRDefault="00F07A03" w:rsidP="006D6289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>
        <w:rPr>
          <w:szCs w:val="21"/>
        </w:rPr>
        <w:t>12</w:t>
      </w:r>
      <w:r w:rsidRPr="00E36566">
        <w:rPr>
          <w:szCs w:val="21"/>
        </w:rPr>
        <w:t xml:space="preserve"> </w:t>
      </w:r>
      <w:r w:rsidRPr="00F07A03">
        <w:rPr>
          <w:rFonts w:hint="eastAsia"/>
          <w:szCs w:val="21"/>
        </w:rPr>
        <w:t>收藏</w:t>
      </w:r>
      <w:r w:rsidRPr="001F2C00"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F07A03" w:rsidRPr="00971D62" w14:paraId="067499F9" w14:textId="77777777" w:rsidTr="00E50B26">
        <w:trPr>
          <w:jc w:val="center"/>
        </w:trPr>
        <w:tc>
          <w:tcPr>
            <w:tcW w:w="1548" w:type="dxa"/>
          </w:tcPr>
          <w:p w14:paraId="351A05F7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4263B71D" w14:textId="743D1D30" w:rsidR="00F07A03" w:rsidRDefault="001A0883" w:rsidP="00E50B26">
            <w:pPr>
              <w:ind w:left="12"/>
            </w:pPr>
            <w:r>
              <w:t>12</w:t>
            </w:r>
          </w:p>
        </w:tc>
      </w:tr>
      <w:tr w:rsidR="00F07A03" w:rsidRPr="00971D62" w14:paraId="2DD279F6" w14:textId="77777777" w:rsidTr="00E50B26">
        <w:trPr>
          <w:jc w:val="center"/>
        </w:trPr>
        <w:tc>
          <w:tcPr>
            <w:tcW w:w="1548" w:type="dxa"/>
          </w:tcPr>
          <w:p w14:paraId="42438F0B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4D36B91" w14:textId="08D6446A" w:rsidR="00F07A03" w:rsidRDefault="001A0883" w:rsidP="00E50B26">
            <w:pPr>
              <w:tabs>
                <w:tab w:val="left" w:pos="945"/>
              </w:tabs>
              <w:ind w:left="12"/>
            </w:pPr>
            <w:r>
              <w:rPr>
                <w:rFonts w:hint="eastAsia"/>
                <w:szCs w:val="21"/>
              </w:rPr>
              <w:t>收藏</w:t>
            </w:r>
          </w:p>
        </w:tc>
      </w:tr>
      <w:tr w:rsidR="00F07A03" w:rsidRPr="00971D62" w14:paraId="26F78EB1" w14:textId="77777777" w:rsidTr="00E50B26">
        <w:trPr>
          <w:jc w:val="center"/>
        </w:trPr>
        <w:tc>
          <w:tcPr>
            <w:tcW w:w="1548" w:type="dxa"/>
          </w:tcPr>
          <w:p w14:paraId="7E9D9580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E7D461C" w14:textId="77777777" w:rsidR="00F07A03" w:rsidRDefault="00F07A03" w:rsidP="00E50B26">
            <w:pPr>
              <w:ind w:left="12"/>
            </w:pPr>
            <w:r>
              <w:rPr>
                <w:rFonts w:hint="eastAsia"/>
              </w:rPr>
              <w:t>注册用户</w:t>
            </w:r>
          </w:p>
        </w:tc>
      </w:tr>
      <w:tr w:rsidR="00F07A03" w:rsidRPr="00971D62" w14:paraId="215AD784" w14:textId="77777777" w:rsidTr="00E50B26">
        <w:trPr>
          <w:jc w:val="center"/>
        </w:trPr>
        <w:tc>
          <w:tcPr>
            <w:tcW w:w="1548" w:type="dxa"/>
          </w:tcPr>
          <w:p w14:paraId="0229F326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1E6199ED" w14:textId="1869E3C5" w:rsidR="00F07A03" w:rsidRDefault="00F07A03" w:rsidP="00E50B26">
            <w:pPr>
              <w:ind w:left="840" w:hanging="828"/>
            </w:pPr>
            <w:r>
              <w:rPr>
                <w:rFonts w:hint="eastAsia"/>
              </w:rPr>
              <w:t>用户已登录并且进入</w:t>
            </w:r>
            <w:r w:rsidR="006D6289">
              <w:rPr>
                <w:rFonts w:hint="eastAsia"/>
              </w:rPr>
              <w:t>博客（帖子、新闻）详情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0DE5CC83" w14:textId="77777777" w:rsidTr="00E50B26">
        <w:trPr>
          <w:jc w:val="center"/>
        </w:trPr>
        <w:tc>
          <w:tcPr>
            <w:tcW w:w="1548" w:type="dxa"/>
          </w:tcPr>
          <w:p w14:paraId="350AB93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776F8F9F" w14:textId="2C1BBDEE" w:rsidR="00F07A03" w:rsidRDefault="00F07A03" w:rsidP="00E50B26">
            <w:pPr>
              <w:ind w:left="12"/>
            </w:pPr>
            <w:r>
              <w:rPr>
                <w:rFonts w:hint="eastAsia"/>
              </w:rPr>
              <w:t>用户</w:t>
            </w:r>
            <w:r w:rsidR="006D6289">
              <w:rPr>
                <w:rFonts w:hint="eastAsia"/>
              </w:rPr>
              <w:t>收藏</w:t>
            </w:r>
            <w:r>
              <w:rPr>
                <w:rFonts w:hint="eastAsia"/>
              </w:rPr>
              <w:t>博客</w:t>
            </w:r>
            <w:r w:rsidR="006D6289">
              <w:rPr>
                <w:rFonts w:hint="eastAsia"/>
              </w:rPr>
              <w:t>（帖子、新闻）</w:t>
            </w:r>
            <w:r>
              <w:rPr>
                <w:rFonts w:hint="eastAsia"/>
              </w:rPr>
              <w:t>。</w:t>
            </w:r>
          </w:p>
        </w:tc>
      </w:tr>
      <w:tr w:rsidR="00F07A03" w:rsidRPr="00971D62" w14:paraId="1305AF53" w14:textId="77777777" w:rsidTr="00E50B26">
        <w:trPr>
          <w:jc w:val="center"/>
        </w:trPr>
        <w:tc>
          <w:tcPr>
            <w:tcW w:w="1548" w:type="dxa"/>
          </w:tcPr>
          <w:p w14:paraId="43E379E8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08C89B97" w14:textId="2DD2CEBF" w:rsidR="00F07A03" w:rsidRDefault="00F07A03" w:rsidP="00E50B26">
            <w:pPr>
              <w:ind w:left="12"/>
            </w:pPr>
            <w:r>
              <w:rPr>
                <w:rFonts w:hint="eastAsia"/>
              </w:rPr>
              <w:t>用户可以</w:t>
            </w:r>
            <w:r w:rsidR="006D6289">
              <w:rPr>
                <w:rFonts w:hint="eastAsia"/>
              </w:rPr>
              <w:t>收藏博客、帖子、新闻</w:t>
            </w:r>
          </w:p>
        </w:tc>
      </w:tr>
      <w:tr w:rsidR="00F07A03" w:rsidRPr="00971D62" w14:paraId="506DF7A3" w14:textId="77777777" w:rsidTr="00E50B26">
        <w:trPr>
          <w:jc w:val="center"/>
        </w:trPr>
        <w:tc>
          <w:tcPr>
            <w:tcW w:w="1548" w:type="dxa"/>
          </w:tcPr>
          <w:p w14:paraId="5C23B0DB" w14:textId="77777777" w:rsidR="00F07A03" w:rsidRPr="00971D62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0511DAB2" w14:textId="2EAF597B" w:rsidR="006D6289" w:rsidRDefault="006D6289" w:rsidP="006D6289">
            <w:pPr>
              <w:ind w:left="5880" w:hanging="5880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用户点击收藏按钮。</w:t>
            </w:r>
          </w:p>
          <w:p w14:paraId="18FF8C26" w14:textId="750A71C2" w:rsidR="006D6289" w:rsidRDefault="006D6289" w:rsidP="006D6289">
            <w:pPr>
              <w:ind w:left="12" w:hanging="12"/>
            </w:pPr>
            <w:r>
              <w:t>2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系统检测用户状态的正确性。</w:t>
            </w:r>
          </w:p>
          <w:p w14:paraId="44D8E8F6" w14:textId="40F7DE16" w:rsidR="00F07A03" w:rsidRPr="00A74CB0" w:rsidRDefault="006D6289" w:rsidP="006D6289">
            <w:pPr>
              <w:ind w:left="12" w:hanging="12"/>
            </w:pPr>
            <w:r>
              <w:t xml:space="preserve">3. </w:t>
            </w:r>
            <w:r>
              <w:rPr>
                <w:rFonts w:hint="eastAsia"/>
              </w:rPr>
              <w:t>收藏成功，收藏按钮变为取消按钮。</w:t>
            </w:r>
          </w:p>
        </w:tc>
      </w:tr>
      <w:tr w:rsidR="00F07A03" w:rsidRPr="00971D62" w14:paraId="5F47FB28" w14:textId="77777777" w:rsidTr="00E50B26">
        <w:trPr>
          <w:jc w:val="center"/>
        </w:trPr>
        <w:tc>
          <w:tcPr>
            <w:tcW w:w="1548" w:type="dxa"/>
          </w:tcPr>
          <w:p w14:paraId="25C212FD" w14:textId="77777777" w:rsidR="00F07A03" w:rsidRDefault="00F07A03" w:rsidP="00E50B26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215F4788" w14:textId="77777777" w:rsidR="00F07A03" w:rsidRPr="00904CDC" w:rsidRDefault="00F07A03" w:rsidP="00E50B26">
            <w:r>
              <w:rPr>
                <w:rFonts w:hint="eastAsia"/>
              </w:rPr>
              <w:t>无</w:t>
            </w:r>
          </w:p>
        </w:tc>
      </w:tr>
      <w:tr w:rsidR="00F07A03" w:rsidRPr="00971D62" w14:paraId="294534D3" w14:textId="77777777" w:rsidTr="00E50B26">
        <w:trPr>
          <w:jc w:val="center"/>
        </w:trPr>
        <w:tc>
          <w:tcPr>
            <w:tcW w:w="1548" w:type="dxa"/>
          </w:tcPr>
          <w:p w14:paraId="677B03B2" w14:textId="77777777" w:rsidR="00F07A03" w:rsidRDefault="00F07A03" w:rsidP="00E50B26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7549BF85" w14:textId="77777777" w:rsidR="00F07A03" w:rsidRPr="00E541CB" w:rsidRDefault="00F07A03" w:rsidP="00E50B26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5708D835" w14:textId="77777777" w:rsidR="00F07A03" w:rsidRPr="006A781C" w:rsidRDefault="00F07A03" w:rsidP="006A781C"/>
    <w:p w14:paraId="48BA4C23" w14:textId="589D5D90" w:rsidR="00E36566" w:rsidRDefault="00E36566" w:rsidP="00E36566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  <w:r w:rsidRPr="009056F4">
        <w:rPr>
          <w:rFonts w:eastAsia="黑体"/>
          <w:bCs/>
          <w:sz w:val="24"/>
        </w:rPr>
        <w:t>（</w:t>
      </w:r>
      <w:r w:rsidR="00F07A03">
        <w:rPr>
          <w:rFonts w:eastAsia="黑体"/>
          <w:bCs/>
          <w:sz w:val="24"/>
        </w:rPr>
        <w:t>8</w:t>
      </w:r>
      <w:r>
        <w:rPr>
          <w:rFonts w:eastAsia="黑体"/>
          <w:bCs/>
          <w:sz w:val="24"/>
        </w:rPr>
        <w:t>）</w:t>
      </w:r>
      <w:r w:rsidR="0059091F">
        <w:rPr>
          <w:rFonts w:eastAsia="黑体" w:hint="eastAsia"/>
          <w:bCs/>
          <w:sz w:val="24"/>
        </w:rPr>
        <w:t>维护</w:t>
      </w:r>
      <w:r w:rsidR="00F007CD">
        <w:rPr>
          <w:rFonts w:eastAsia="黑体" w:hint="eastAsia"/>
          <w:bCs/>
          <w:sz w:val="24"/>
        </w:rPr>
        <w:t>新闻</w:t>
      </w:r>
      <w:r>
        <w:rPr>
          <w:rFonts w:eastAsia="黑体" w:hint="eastAsia"/>
          <w:bCs/>
          <w:sz w:val="24"/>
        </w:rPr>
        <w:t>用例</w:t>
      </w:r>
    </w:p>
    <w:p w14:paraId="571D1B6F" w14:textId="2FF09933" w:rsidR="00E013ED" w:rsidRDefault="008935CC" w:rsidP="00E013ED">
      <w:pPr>
        <w:spacing w:line="360" w:lineRule="auto"/>
        <w:ind w:firstLineChars="200" w:firstLine="480"/>
        <w:jc w:val="left"/>
        <w:rPr>
          <w:sz w:val="24"/>
        </w:rPr>
      </w:pPr>
      <w:r w:rsidRPr="003F35E7">
        <w:rPr>
          <w:rFonts w:hint="eastAsia"/>
          <w:sz w:val="24"/>
        </w:rPr>
        <w:t>管理员可以</w:t>
      </w:r>
      <w:r>
        <w:rPr>
          <w:rFonts w:hint="eastAsia"/>
          <w:sz w:val="24"/>
        </w:rPr>
        <w:t>通过</w:t>
      </w:r>
      <w:r w:rsidR="008211F7">
        <w:rPr>
          <w:rFonts w:hint="eastAsia"/>
          <w:sz w:val="24"/>
        </w:rPr>
        <w:t>维护新闻</w:t>
      </w:r>
      <w:r w:rsidRPr="00CD748C">
        <w:rPr>
          <w:sz w:val="24"/>
        </w:rPr>
        <w:t>用例</w:t>
      </w:r>
      <w:r w:rsidRPr="003F35E7">
        <w:rPr>
          <w:rFonts w:hint="eastAsia"/>
          <w:sz w:val="24"/>
        </w:rPr>
        <w:t>对</w:t>
      </w:r>
      <w:r w:rsidR="008211F7">
        <w:rPr>
          <w:rFonts w:hint="eastAsia"/>
          <w:sz w:val="24"/>
        </w:rPr>
        <w:t>新闻进行</w:t>
      </w:r>
      <w:proofErr w:type="gramStart"/>
      <w:r w:rsidR="008211F7">
        <w:rPr>
          <w:rFonts w:hint="eastAsia"/>
          <w:sz w:val="24"/>
        </w:rPr>
        <w:t>增删改查操作</w:t>
      </w:r>
      <w:proofErr w:type="gramEnd"/>
      <w:r w:rsidRPr="003F35E7">
        <w:rPr>
          <w:rFonts w:hint="eastAsia"/>
          <w:sz w:val="24"/>
        </w:rPr>
        <w:t>，</w:t>
      </w:r>
      <w:bookmarkStart w:id="96" w:name="_Hlk4976024"/>
      <w:r w:rsidR="008211F7">
        <w:rPr>
          <w:rFonts w:hint="eastAsia"/>
          <w:sz w:val="24"/>
        </w:rPr>
        <w:t>维护新闻</w:t>
      </w:r>
      <w:r w:rsidRPr="009056F4">
        <w:rPr>
          <w:sz w:val="24"/>
        </w:rPr>
        <w:t>用例图如图</w:t>
      </w:r>
      <w:r w:rsidR="008211F7">
        <w:rPr>
          <w:sz w:val="24"/>
        </w:rPr>
        <w:t>2</w:t>
      </w:r>
      <w:r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3</w:t>
      </w:r>
      <w:r>
        <w:rPr>
          <w:rFonts w:hint="eastAsia"/>
          <w:sz w:val="24"/>
        </w:rPr>
        <w:t>所示</w:t>
      </w:r>
      <w:bookmarkEnd w:id="96"/>
      <w:r>
        <w:rPr>
          <w:rFonts w:hint="eastAsia"/>
          <w:sz w:val="24"/>
        </w:rPr>
        <w:t>。</w:t>
      </w:r>
    </w:p>
    <w:p w14:paraId="22525E3E" w14:textId="15126F76" w:rsidR="00E36566" w:rsidRPr="00E013ED" w:rsidRDefault="00766731" w:rsidP="00E013ED">
      <w:pPr>
        <w:spacing w:line="360" w:lineRule="auto"/>
        <w:jc w:val="left"/>
        <w:rPr>
          <w:sz w:val="24"/>
        </w:rPr>
      </w:pPr>
      <w:r w:rsidRPr="00766731">
        <w:rPr>
          <w:rFonts w:eastAsia="黑体"/>
          <w:noProof/>
          <w:sz w:val="24"/>
        </w:rPr>
        <w:drawing>
          <wp:inline distT="0" distB="0" distL="0" distR="0" wp14:anchorId="353EFDBF" wp14:editId="6F18D190">
            <wp:extent cx="5486400" cy="21945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23D9" w14:textId="6AF3E24C" w:rsidR="00E36566" w:rsidRDefault="00E36566" w:rsidP="00E36566">
      <w:pPr>
        <w:spacing w:line="360" w:lineRule="auto"/>
        <w:ind w:firstLineChars="3" w:firstLine="6"/>
        <w:jc w:val="center"/>
        <w:rPr>
          <w:szCs w:val="21"/>
        </w:rPr>
      </w:pPr>
      <w:r w:rsidRPr="009056F4">
        <w:rPr>
          <w:szCs w:val="21"/>
        </w:rPr>
        <w:t>图</w:t>
      </w:r>
      <w:r w:rsidR="00E013ED">
        <w:rPr>
          <w:szCs w:val="21"/>
        </w:rPr>
        <w:t>2</w:t>
      </w:r>
      <w:r>
        <w:rPr>
          <w:szCs w:val="21"/>
        </w:rPr>
        <w:t>.</w:t>
      </w:r>
      <w:r w:rsidR="00F90D9E">
        <w:rPr>
          <w:szCs w:val="21"/>
        </w:rPr>
        <w:t>11</w:t>
      </w:r>
      <w:r w:rsidRPr="009056F4">
        <w:rPr>
          <w:szCs w:val="21"/>
        </w:rPr>
        <w:t xml:space="preserve"> </w:t>
      </w:r>
      <w:r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9056F4">
        <w:rPr>
          <w:szCs w:val="21"/>
        </w:rPr>
        <w:t>用例图</w:t>
      </w:r>
    </w:p>
    <w:p w14:paraId="19CA25EF" w14:textId="63AB8208" w:rsidR="008935CC" w:rsidRPr="008935CC" w:rsidRDefault="002E193D" w:rsidP="008935CC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维护新闻</w:t>
      </w:r>
      <w:r w:rsidR="008935CC" w:rsidRPr="009056F4">
        <w:rPr>
          <w:sz w:val="24"/>
        </w:rPr>
        <w:t>用例描述如表</w:t>
      </w:r>
      <w:r w:rsidR="00E013ED">
        <w:rPr>
          <w:sz w:val="24"/>
        </w:rPr>
        <w:t>2</w:t>
      </w:r>
      <w:r w:rsidR="008935CC">
        <w:rPr>
          <w:rFonts w:hint="eastAsia"/>
          <w:sz w:val="24"/>
        </w:rPr>
        <w:t>.</w:t>
      </w:r>
      <w:r w:rsidR="00F90D9E">
        <w:rPr>
          <w:sz w:val="24"/>
        </w:rPr>
        <w:t>1</w:t>
      </w:r>
      <w:r w:rsidR="00F07A03">
        <w:rPr>
          <w:sz w:val="24"/>
        </w:rPr>
        <w:t>4</w:t>
      </w:r>
      <w:r w:rsidR="008935CC" w:rsidRPr="009056F4">
        <w:rPr>
          <w:sz w:val="24"/>
        </w:rPr>
        <w:t>所示。</w:t>
      </w:r>
    </w:p>
    <w:p w14:paraId="7B1DFD17" w14:textId="66B6FC23" w:rsidR="00E36566" w:rsidRPr="00E36566" w:rsidRDefault="00E36566" w:rsidP="00E36566">
      <w:pPr>
        <w:spacing w:line="360" w:lineRule="auto"/>
        <w:jc w:val="center"/>
        <w:rPr>
          <w:szCs w:val="21"/>
        </w:rPr>
      </w:pPr>
      <w:r w:rsidRPr="00E36566">
        <w:rPr>
          <w:szCs w:val="21"/>
        </w:rPr>
        <w:t>表</w:t>
      </w:r>
      <w:r w:rsidR="00E013ED">
        <w:rPr>
          <w:szCs w:val="21"/>
        </w:rPr>
        <w:t>2</w:t>
      </w:r>
      <w:r w:rsidRPr="00E36566">
        <w:rPr>
          <w:rFonts w:hint="eastAsia"/>
          <w:szCs w:val="21"/>
        </w:rPr>
        <w:t>.</w:t>
      </w:r>
      <w:r w:rsidR="00F90D9E">
        <w:rPr>
          <w:szCs w:val="21"/>
        </w:rPr>
        <w:t>1</w:t>
      </w:r>
      <w:r w:rsidR="00F07A03">
        <w:rPr>
          <w:szCs w:val="21"/>
        </w:rPr>
        <w:t>4</w:t>
      </w:r>
      <w:r w:rsidRPr="00E36566">
        <w:rPr>
          <w:szCs w:val="21"/>
        </w:rPr>
        <w:t xml:space="preserve"> </w:t>
      </w:r>
      <w:r w:rsidRPr="00E36566">
        <w:rPr>
          <w:rFonts w:hint="eastAsia"/>
          <w:szCs w:val="21"/>
        </w:rPr>
        <w:t>管理</w:t>
      </w:r>
      <w:r w:rsidR="00ED77FC">
        <w:rPr>
          <w:rFonts w:hint="eastAsia"/>
          <w:szCs w:val="21"/>
        </w:rPr>
        <w:t>新闻</w:t>
      </w:r>
      <w:r w:rsidRPr="00E36566">
        <w:rPr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E36566" w:rsidRPr="00971D62" w14:paraId="46E482EF" w14:textId="77777777" w:rsidTr="00E541CB">
        <w:trPr>
          <w:jc w:val="center"/>
        </w:trPr>
        <w:tc>
          <w:tcPr>
            <w:tcW w:w="1548" w:type="dxa"/>
          </w:tcPr>
          <w:p w14:paraId="48834F3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082041B" w14:textId="4713EB5B" w:rsidR="00E36566" w:rsidRDefault="00B41056" w:rsidP="00371B31">
            <w:pPr>
              <w:ind w:left="12"/>
            </w:pPr>
            <w:r>
              <w:t>17</w:t>
            </w:r>
            <w:r w:rsidR="009D1A59">
              <w:rPr>
                <w:rFonts w:hint="eastAsia"/>
              </w:rPr>
              <w:t>.1</w:t>
            </w:r>
          </w:p>
        </w:tc>
      </w:tr>
      <w:tr w:rsidR="00E36566" w:rsidRPr="00971D62" w14:paraId="404C1F59" w14:textId="77777777" w:rsidTr="00E541CB">
        <w:trPr>
          <w:jc w:val="center"/>
        </w:trPr>
        <w:tc>
          <w:tcPr>
            <w:tcW w:w="1548" w:type="dxa"/>
          </w:tcPr>
          <w:p w14:paraId="477FDFDE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0FBC27B6" w14:textId="0B01B99B" w:rsidR="00E36566" w:rsidRDefault="00A43D8C" w:rsidP="00371B31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添加</w:t>
            </w:r>
            <w:r w:rsidR="00962995">
              <w:rPr>
                <w:rFonts w:hint="eastAsia"/>
              </w:rPr>
              <w:t>新闻</w:t>
            </w:r>
          </w:p>
        </w:tc>
      </w:tr>
      <w:tr w:rsidR="00E36566" w:rsidRPr="00971D62" w14:paraId="76AAC45F" w14:textId="77777777" w:rsidTr="00E541CB">
        <w:trPr>
          <w:jc w:val="center"/>
        </w:trPr>
        <w:tc>
          <w:tcPr>
            <w:tcW w:w="1548" w:type="dxa"/>
          </w:tcPr>
          <w:p w14:paraId="435B75F2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6C88BDF" w14:textId="444A7F06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E36566" w:rsidRPr="00971D62" w14:paraId="4C4C7026" w14:textId="77777777" w:rsidTr="00E541CB">
        <w:trPr>
          <w:jc w:val="center"/>
        </w:trPr>
        <w:tc>
          <w:tcPr>
            <w:tcW w:w="1548" w:type="dxa"/>
          </w:tcPr>
          <w:p w14:paraId="103C72F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前置条件</w:t>
            </w:r>
          </w:p>
        </w:tc>
        <w:tc>
          <w:tcPr>
            <w:tcW w:w="6974" w:type="dxa"/>
          </w:tcPr>
          <w:p w14:paraId="7A132A58" w14:textId="1A0D9194" w:rsidR="00E36566" w:rsidRDefault="00E36566" w:rsidP="00355471">
            <w:pPr>
              <w:ind w:left="840" w:hanging="828"/>
            </w:pPr>
            <w:r>
              <w:rPr>
                <w:rFonts w:hint="eastAsia"/>
              </w:rPr>
              <w:t>已经以管理员身份登录</w:t>
            </w:r>
            <w:r w:rsidR="00AE1A0A">
              <w:rPr>
                <w:rFonts w:hint="eastAsia"/>
              </w:rPr>
              <w:t>并进入新闻模块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5E1560FC" w14:textId="77777777" w:rsidTr="00E541CB">
        <w:trPr>
          <w:jc w:val="center"/>
        </w:trPr>
        <w:tc>
          <w:tcPr>
            <w:tcW w:w="1548" w:type="dxa"/>
          </w:tcPr>
          <w:p w14:paraId="2B773726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178B8260" w14:textId="0280B735" w:rsidR="00E36566" w:rsidRDefault="00E36566" w:rsidP="00371B31">
            <w:pPr>
              <w:ind w:left="12"/>
            </w:pPr>
            <w:r>
              <w:rPr>
                <w:rFonts w:hint="eastAsia"/>
              </w:rPr>
              <w:t>在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表中添加一条</w:t>
            </w:r>
            <w:r w:rsidR="00A43D8C">
              <w:rPr>
                <w:rFonts w:hint="eastAsia"/>
              </w:rPr>
              <w:t>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21B9AA73" w14:textId="77777777" w:rsidTr="00E541CB">
        <w:trPr>
          <w:jc w:val="center"/>
        </w:trPr>
        <w:tc>
          <w:tcPr>
            <w:tcW w:w="1548" w:type="dxa"/>
          </w:tcPr>
          <w:p w14:paraId="753681A7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4718E944" w14:textId="536F5B9B" w:rsidR="00E36566" w:rsidRDefault="00E36566" w:rsidP="00371B31">
            <w:pPr>
              <w:ind w:left="12"/>
            </w:pPr>
            <w:r>
              <w:rPr>
                <w:rFonts w:hint="eastAsia"/>
              </w:rPr>
              <w:t>管理员可以</w:t>
            </w:r>
            <w:r w:rsidR="00A43D8C">
              <w:rPr>
                <w:rFonts w:hint="eastAsia"/>
              </w:rPr>
              <w:t>添加新闻</w:t>
            </w:r>
            <w:r>
              <w:rPr>
                <w:rFonts w:hint="eastAsia"/>
              </w:rPr>
              <w:t>。</w:t>
            </w:r>
          </w:p>
        </w:tc>
      </w:tr>
      <w:tr w:rsidR="00E36566" w:rsidRPr="00971D62" w14:paraId="7BFBAB7E" w14:textId="77777777" w:rsidTr="00E541CB">
        <w:trPr>
          <w:jc w:val="center"/>
        </w:trPr>
        <w:tc>
          <w:tcPr>
            <w:tcW w:w="1548" w:type="dxa"/>
          </w:tcPr>
          <w:p w14:paraId="6ACCC1F6" w14:textId="77777777" w:rsidR="00E36566" w:rsidRPr="00971D62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4C39DF72" w14:textId="32D2C7B7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</w:t>
            </w:r>
            <w:r w:rsidR="00AE1A0A">
              <w:rPr>
                <w:rFonts w:hint="eastAsia"/>
              </w:rPr>
              <w:t>新闻模块页</w:t>
            </w:r>
            <w:r w:rsidR="00556724">
              <w:rPr>
                <w:rFonts w:hint="eastAsia"/>
              </w:rPr>
              <w:t>点击新闻</w:t>
            </w:r>
            <w:r w:rsidR="00AE1A0A">
              <w:rPr>
                <w:rFonts w:hint="eastAsia"/>
              </w:rPr>
              <w:t>添加</w:t>
            </w:r>
            <w:r>
              <w:rPr>
                <w:rFonts w:hint="eastAsia"/>
              </w:rPr>
              <w:t>。</w:t>
            </w:r>
          </w:p>
          <w:p w14:paraId="633DF39A" w14:textId="544CBE7F" w:rsidR="00E36566" w:rsidRDefault="00E36566" w:rsidP="00355471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AE1A0A">
              <w:rPr>
                <w:rFonts w:hint="eastAsia"/>
              </w:rPr>
              <w:t>新闻添加页</w:t>
            </w:r>
            <w:r>
              <w:rPr>
                <w:rFonts w:hint="eastAsia"/>
              </w:rPr>
              <w:t>。</w:t>
            </w:r>
          </w:p>
          <w:p w14:paraId="5AB736F5" w14:textId="160F9A56" w:rsidR="00E36566" w:rsidRDefault="00E36566" w:rsidP="00371B31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管理员输入</w:t>
            </w:r>
            <w:r w:rsidR="00461AF9">
              <w:rPr>
                <w:rFonts w:hint="eastAsia"/>
              </w:rPr>
              <w:t>新闻标题、新闻类别、新闻内容</w:t>
            </w:r>
            <w:r>
              <w:rPr>
                <w:rFonts w:hint="eastAsia"/>
              </w:rPr>
              <w:t>后，提交添加请求。</w:t>
            </w:r>
          </w:p>
          <w:p w14:paraId="1E966286" w14:textId="5736F196" w:rsidR="00E36566" w:rsidRPr="009C63C5" w:rsidRDefault="00E36566" w:rsidP="00371B31">
            <w:r>
              <w:rPr>
                <w:rFonts w:hint="eastAsia"/>
              </w:rPr>
              <w:t xml:space="preserve">4.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0A4E6169" w14:textId="70FED86C" w:rsidR="00E36566" w:rsidRPr="00F31407" w:rsidRDefault="00766731" w:rsidP="00371B31">
            <w:pPr>
              <w:ind w:left="12" w:hanging="12"/>
            </w:pPr>
            <w:r>
              <w:t>5</w:t>
            </w:r>
            <w:r w:rsidR="00E36566">
              <w:rPr>
                <w:rFonts w:hint="eastAsia"/>
              </w:rPr>
              <w:t xml:space="preserve">. </w:t>
            </w:r>
            <w:r w:rsidR="00E36566">
              <w:rPr>
                <w:rFonts w:hint="eastAsia"/>
              </w:rPr>
              <w:t>系统显示添加</w:t>
            </w:r>
            <w:r w:rsidR="00A4608E">
              <w:rPr>
                <w:rFonts w:hint="eastAsia"/>
              </w:rPr>
              <w:t>新闻</w:t>
            </w:r>
            <w:r w:rsidR="00E36566">
              <w:rPr>
                <w:rFonts w:hint="eastAsia"/>
              </w:rPr>
              <w:t>成功。</w:t>
            </w:r>
          </w:p>
        </w:tc>
      </w:tr>
      <w:tr w:rsidR="00E36566" w:rsidRPr="00971D62" w14:paraId="717A0C66" w14:textId="77777777" w:rsidTr="00E541CB">
        <w:trPr>
          <w:jc w:val="center"/>
        </w:trPr>
        <w:tc>
          <w:tcPr>
            <w:tcW w:w="1548" w:type="dxa"/>
          </w:tcPr>
          <w:p w14:paraId="00EF0361" w14:textId="77777777" w:rsidR="00E36566" w:rsidRDefault="00E36566" w:rsidP="00371B31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6A8AFF89" w14:textId="0B521E87" w:rsidR="00E36566" w:rsidRPr="00A17BE7" w:rsidRDefault="00D16EC3" w:rsidP="00371B31">
            <w:r>
              <w:rPr>
                <w:rFonts w:hint="eastAsia"/>
              </w:rPr>
              <w:t>无</w:t>
            </w:r>
          </w:p>
        </w:tc>
      </w:tr>
      <w:tr w:rsidR="00E36566" w:rsidRPr="00971D62" w14:paraId="54C3878D" w14:textId="77777777" w:rsidTr="00E541CB">
        <w:trPr>
          <w:jc w:val="center"/>
        </w:trPr>
        <w:tc>
          <w:tcPr>
            <w:tcW w:w="1548" w:type="dxa"/>
          </w:tcPr>
          <w:p w14:paraId="723A98E4" w14:textId="77777777" w:rsidR="00E36566" w:rsidRDefault="00E36566" w:rsidP="00371B31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4D085C23" w14:textId="3E94E94B" w:rsidR="00E36566" w:rsidRPr="00E541CB" w:rsidRDefault="00D16EC3" w:rsidP="00E541CB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2055F6F3" w14:textId="16EF02C6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2E3843" w:rsidRPr="00971D62" w14:paraId="3406BC3C" w14:textId="77777777" w:rsidTr="00A9495C">
        <w:trPr>
          <w:jc w:val="center"/>
        </w:trPr>
        <w:tc>
          <w:tcPr>
            <w:tcW w:w="1548" w:type="dxa"/>
          </w:tcPr>
          <w:p w14:paraId="36F165A3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65D4E94A" w14:textId="398FA148" w:rsidR="002E3843" w:rsidRDefault="00B41056" w:rsidP="00A9495C">
            <w:pPr>
              <w:ind w:left="12"/>
            </w:pPr>
            <w:r>
              <w:t>17</w:t>
            </w:r>
            <w:r w:rsidR="002E3843">
              <w:rPr>
                <w:rFonts w:hint="eastAsia"/>
              </w:rPr>
              <w:t>.</w:t>
            </w:r>
            <w:r w:rsidR="002E3843">
              <w:t>2</w:t>
            </w:r>
          </w:p>
        </w:tc>
      </w:tr>
      <w:tr w:rsidR="002E3843" w:rsidRPr="00971D62" w14:paraId="31FAB870" w14:textId="77777777" w:rsidTr="00A9495C">
        <w:trPr>
          <w:jc w:val="center"/>
        </w:trPr>
        <w:tc>
          <w:tcPr>
            <w:tcW w:w="1548" w:type="dxa"/>
          </w:tcPr>
          <w:p w14:paraId="01702969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46F14BEE" w14:textId="022E09CD" w:rsidR="002E3843" w:rsidRDefault="003A0B7B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查</w:t>
            </w:r>
            <w:r w:rsidR="00A33350">
              <w:rPr>
                <w:rFonts w:hint="eastAsia"/>
              </w:rPr>
              <w:t>询</w:t>
            </w:r>
            <w:r w:rsidR="002E3843">
              <w:rPr>
                <w:rFonts w:hint="eastAsia"/>
              </w:rPr>
              <w:t>新闻</w:t>
            </w:r>
          </w:p>
        </w:tc>
      </w:tr>
      <w:tr w:rsidR="002E3843" w:rsidRPr="00971D62" w14:paraId="56FA100C" w14:textId="77777777" w:rsidTr="00A9495C">
        <w:trPr>
          <w:jc w:val="center"/>
        </w:trPr>
        <w:tc>
          <w:tcPr>
            <w:tcW w:w="1548" w:type="dxa"/>
          </w:tcPr>
          <w:p w14:paraId="7A8270DC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79308F65" w14:textId="77777777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2E3843" w:rsidRPr="00971D62" w14:paraId="1EEF8B26" w14:textId="77777777" w:rsidTr="00A9495C">
        <w:trPr>
          <w:jc w:val="center"/>
        </w:trPr>
        <w:tc>
          <w:tcPr>
            <w:tcW w:w="1548" w:type="dxa"/>
          </w:tcPr>
          <w:p w14:paraId="52468E0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77C36B12" w14:textId="77777777" w:rsidR="002E3843" w:rsidRDefault="002E3843" w:rsidP="00A9495C">
            <w:pPr>
              <w:ind w:left="840" w:hanging="828"/>
            </w:pPr>
            <w:r>
              <w:rPr>
                <w:rFonts w:hint="eastAsia"/>
              </w:rPr>
              <w:t>已经以管理员身份登录并进入新闻模块。</w:t>
            </w:r>
          </w:p>
        </w:tc>
      </w:tr>
      <w:tr w:rsidR="002E3843" w:rsidRPr="00971D62" w14:paraId="6E5C5C5B" w14:textId="77777777" w:rsidTr="00A9495C">
        <w:trPr>
          <w:jc w:val="center"/>
        </w:trPr>
        <w:tc>
          <w:tcPr>
            <w:tcW w:w="1548" w:type="dxa"/>
          </w:tcPr>
          <w:p w14:paraId="66BA0326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0917BA8D" w14:textId="16239DDE" w:rsidR="002E3843" w:rsidRDefault="002E3843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3A0B7B">
              <w:rPr>
                <w:rFonts w:hint="eastAsia"/>
              </w:rPr>
              <w:t>查询</w:t>
            </w:r>
            <w:r>
              <w:rPr>
                <w:rFonts w:hint="eastAsia"/>
              </w:rPr>
              <w:t>一条新闻。</w:t>
            </w:r>
          </w:p>
        </w:tc>
      </w:tr>
      <w:tr w:rsidR="002E3843" w:rsidRPr="00971D62" w14:paraId="709CD91D" w14:textId="77777777" w:rsidTr="00A9495C">
        <w:trPr>
          <w:jc w:val="center"/>
        </w:trPr>
        <w:tc>
          <w:tcPr>
            <w:tcW w:w="1548" w:type="dxa"/>
          </w:tcPr>
          <w:p w14:paraId="6850048B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0CB4181" w14:textId="5607C76D" w:rsidR="002E3843" w:rsidRDefault="002E3843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A33350">
              <w:rPr>
                <w:rFonts w:hint="eastAsia"/>
              </w:rPr>
              <w:t>查询</w:t>
            </w:r>
            <w:r>
              <w:rPr>
                <w:rFonts w:hint="eastAsia"/>
              </w:rPr>
              <w:t>新闻。</w:t>
            </w:r>
          </w:p>
        </w:tc>
      </w:tr>
      <w:tr w:rsidR="002E3843" w:rsidRPr="00971D62" w14:paraId="6C059B50" w14:textId="77777777" w:rsidTr="00A9495C">
        <w:trPr>
          <w:jc w:val="center"/>
        </w:trPr>
        <w:tc>
          <w:tcPr>
            <w:tcW w:w="1548" w:type="dxa"/>
          </w:tcPr>
          <w:p w14:paraId="4C4212EA" w14:textId="77777777" w:rsidR="002E3843" w:rsidRPr="00971D62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1DDC6BB5" w14:textId="5A88A02B" w:rsidR="002E3843" w:rsidRDefault="002E3843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管理员在新闻模块页</w:t>
            </w:r>
            <w:r w:rsidR="00A33350">
              <w:rPr>
                <w:rFonts w:hint="eastAsia"/>
              </w:rPr>
              <w:t>的</w:t>
            </w:r>
            <w:r w:rsidR="00475B02">
              <w:rPr>
                <w:rFonts w:hint="eastAsia"/>
              </w:rPr>
              <w:t>搜索框中填入想要查询的新闻</w:t>
            </w:r>
            <w:r>
              <w:rPr>
                <w:rFonts w:hint="eastAsia"/>
              </w:rPr>
              <w:t>。</w:t>
            </w:r>
          </w:p>
          <w:p w14:paraId="2C1CCA48" w14:textId="0E251685" w:rsidR="002E3843" w:rsidRDefault="002E3843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4235BF">
              <w:rPr>
                <w:rFonts w:hint="eastAsia"/>
              </w:rPr>
              <w:t>查询结果</w:t>
            </w:r>
            <w:r>
              <w:rPr>
                <w:rFonts w:hint="eastAsia"/>
              </w:rPr>
              <w:t>。</w:t>
            </w:r>
          </w:p>
          <w:p w14:paraId="778E9131" w14:textId="0B6E3E28" w:rsidR="00A91946" w:rsidRDefault="002E3843" w:rsidP="00A91946">
            <w:pPr>
              <w:ind w:left="12" w:hanging="12"/>
            </w:pPr>
            <w:r>
              <w:rPr>
                <w:rFonts w:hint="eastAsia"/>
              </w:rPr>
              <w:t>3.</w:t>
            </w:r>
            <w:r w:rsidR="00A24083">
              <w:rPr>
                <w:rFonts w:hint="eastAsia"/>
              </w:rPr>
              <w:t xml:space="preserve"> </w:t>
            </w:r>
            <w:r w:rsidR="00971CCC">
              <w:rPr>
                <w:rFonts w:hint="eastAsia"/>
              </w:rPr>
              <w:t>管理员</w:t>
            </w:r>
            <w:r w:rsidR="003D1FDA">
              <w:rPr>
                <w:rFonts w:hint="eastAsia"/>
              </w:rPr>
              <w:t>点击详情进入新闻详情页</w:t>
            </w:r>
            <w:r w:rsidR="00A91946">
              <w:rPr>
                <w:rFonts w:hint="eastAsia"/>
              </w:rPr>
              <w:t>。</w:t>
            </w:r>
          </w:p>
          <w:p w14:paraId="6B4C5FD7" w14:textId="301C1C62" w:rsidR="007F4DD6" w:rsidRPr="00F31407" w:rsidRDefault="007F4DD6" w:rsidP="00A91946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系统</w:t>
            </w:r>
            <w:r w:rsidR="003D1FDA">
              <w:rPr>
                <w:rFonts w:hint="eastAsia"/>
              </w:rPr>
              <w:t>显示新闻详情</w:t>
            </w:r>
            <w:r>
              <w:rPr>
                <w:rFonts w:hint="eastAsia"/>
              </w:rPr>
              <w:t>。</w:t>
            </w:r>
          </w:p>
        </w:tc>
      </w:tr>
      <w:tr w:rsidR="002E3843" w:rsidRPr="00971D62" w14:paraId="0275B570" w14:textId="77777777" w:rsidTr="00A9495C">
        <w:trPr>
          <w:jc w:val="center"/>
        </w:trPr>
        <w:tc>
          <w:tcPr>
            <w:tcW w:w="1548" w:type="dxa"/>
          </w:tcPr>
          <w:p w14:paraId="2E242E98" w14:textId="77777777" w:rsidR="002E3843" w:rsidRDefault="002E3843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110358B" w14:textId="3A941B08" w:rsidR="002E3843" w:rsidRDefault="003D1FDA" w:rsidP="00A9495C">
            <w:r>
              <w:t>2</w:t>
            </w:r>
            <w:r w:rsidR="00046C4B">
              <w:rPr>
                <w:rFonts w:hint="eastAsia"/>
              </w:rPr>
              <w:t>a</w:t>
            </w:r>
            <w:r w:rsidR="00046C4B">
              <w:rPr>
                <w:rFonts w:hint="eastAsia"/>
              </w:rPr>
              <w:t>管理员</w:t>
            </w:r>
            <w:r w:rsidR="00873D1B">
              <w:rPr>
                <w:rFonts w:hint="eastAsia"/>
              </w:rPr>
              <w:t>没有找到想要查询的新闻</w:t>
            </w:r>
            <w:r w:rsidR="00FC66AD">
              <w:rPr>
                <w:rFonts w:hint="eastAsia"/>
              </w:rPr>
              <w:t>，可以转入步骤</w:t>
            </w:r>
            <w:r w:rsidR="00FC66AD">
              <w:rPr>
                <w:rFonts w:hint="eastAsia"/>
              </w:rPr>
              <w:t>1</w:t>
            </w:r>
            <w:r w:rsidR="00FC66AD">
              <w:rPr>
                <w:rFonts w:hint="eastAsia"/>
              </w:rPr>
              <w:t>重新查询或结束查询</w:t>
            </w:r>
          </w:p>
          <w:p w14:paraId="6DE6922B" w14:textId="77777777" w:rsidR="00F12591" w:rsidRDefault="003D1FDA" w:rsidP="00A9495C">
            <w:r>
              <w:t>2</w:t>
            </w:r>
            <w:r w:rsidR="00FC587D">
              <w:rPr>
                <w:rFonts w:hint="eastAsia"/>
              </w:rPr>
              <w:t>b</w:t>
            </w:r>
            <w:r w:rsidR="00FC587D">
              <w:rPr>
                <w:rFonts w:hint="eastAsia"/>
              </w:rPr>
              <w:t>管理员可以使用</w:t>
            </w:r>
            <w:r w:rsidR="00FC587D" w:rsidRPr="00516AA1">
              <w:rPr>
                <w:rFonts w:hint="eastAsia"/>
              </w:rPr>
              <w:t>用例“修改新闻信息”</w:t>
            </w:r>
            <w:r w:rsidR="001F425A">
              <w:rPr>
                <w:rFonts w:hint="eastAsia"/>
              </w:rPr>
              <w:t>对新闻进行修改</w:t>
            </w:r>
            <w:r w:rsidR="00574AF1">
              <w:rPr>
                <w:rFonts w:hint="eastAsia"/>
              </w:rPr>
              <w:t>转入修改信息页</w:t>
            </w:r>
            <w:r w:rsidR="00F12591">
              <w:rPr>
                <w:rFonts w:hint="eastAsia"/>
              </w:rPr>
              <w:t xml:space="preserve">, </w:t>
            </w:r>
            <w:r w:rsidR="00F12591">
              <w:rPr>
                <w:rFonts w:hint="eastAsia"/>
              </w:rPr>
              <w:t>执行完毕结束</w:t>
            </w:r>
          </w:p>
          <w:p w14:paraId="3D1C51AA" w14:textId="4EC16FB0" w:rsidR="00FC66AD" w:rsidRPr="00A17BE7" w:rsidRDefault="00F12591" w:rsidP="00A9495C">
            <w:r>
              <w:rPr>
                <w:rFonts w:hint="eastAsia"/>
              </w:rPr>
              <w:t>2c</w:t>
            </w:r>
            <w:r>
              <w:rPr>
                <w:rFonts w:hint="eastAsia"/>
              </w:rPr>
              <w:t>管理员可以</w:t>
            </w:r>
            <w:r w:rsidR="001F425A">
              <w:rPr>
                <w:rFonts w:hint="eastAsia"/>
              </w:rPr>
              <w:t>使用</w:t>
            </w:r>
            <w:r w:rsidR="001F425A" w:rsidRPr="00516AA1">
              <w:rPr>
                <w:rFonts w:hint="eastAsia"/>
              </w:rPr>
              <w:t>用例“</w:t>
            </w:r>
            <w:r w:rsidR="006E39CA" w:rsidRPr="00516AA1">
              <w:rPr>
                <w:rFonts w:hint="eastAsia"/>
              </w:rPr>
              <w:t>删除新闻信息</w:t>
            </w:r>
            <w:r w:rsidR="001F425A" w:rsidRPr="00516AA1">
              <w:rPr>
                <w:rFonts w:hint="eastAsia"/>
              </w:rPr>
              <w:t>”</w:t>
            </w:r>
            <w:r w:rsidR="00574AF1">
              <w:rPr>
                <w:rFonts w:hint="eastAsia"/>
              </w:rPr>
              <w:t>对新闻进行删除</w:t>
            </w:r>
            <w:r w:rsidR="008C53AD">
              <w:rPr>
                <w:rFonts w:hint="eastAsia"/>
              </w:rPr>
              <w:t>转入删除确认页</w:t>
            </w:r>
            <w:r w:rsidR="00574AF1">
              <w:rPr>
                <w:rFonts w:hint="eastAsia"/>
              </w:rPr>
              <w:t>，</w:t>
            </w:r>
            <w:r w:rsidR="008C53AD">
              <w:rPr>
                <w:rFonts w:hint="eastAsia"/>
              </w:rPr>
              <w:t>执行完毕</w:t>
            </w:r>
            <w:r w:rsidR="00DC425A">
              <w:rPr>
                <w:rFonts w:hint="eastAsia"/>
              </w:rPr>
              <w:t>结束</w:t>
            </w:r>
          </w:p>
        </w:tc>
      </w:tr>
      <w:tr w:rsidR="002E3843" w:rsidRPr="00971D62" w14:paraId="5FA1EF74" w14:textId="77777777" w:rsidTr="00A9495C">
        <w:trPr>
          <w:jc w:val="center"/>
        </w:trPr>
        <w:tc>
          <w:tcPr>
            <w:tcW w:w="1548" w:type="dxa"/>
          </w:tcPr>
          <w:p w14:paraId="78BE3285" w14:textId="77777777" w:rsidR="002E3843" w:rsidRDefault="002E3843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33A5184C" w14:textId="77777777" w:rsidR="002E3843" w:rsidRPr="00E541CB" w:rsidRDefault="002E3843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A4A1415" w14:textId="5B7D02DB" w:rsidR="002E3843" w:rsidRDefault="002E3843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7F4DD6" w:rsidRPr="00971D62" w14:paraId="753E68B8" w14:textId="77777777" w:rsidTr="00A9495C">
        <w:trPr>
          <w:jc w:val="center"/>
        </w:trPr>
        <w:tc>
          <w:tcPr>
            <w:tcW w:w="1548" w:type="dxa"/>
          </w:tcPr>
          <w:p w14:paraId="60E974E4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7736328E" w14:textId="4CC948E6" w:rsidR="007F4DD6" w:rsidRDefault="00B41056" w:rsidP="00A9495C">
            <w:pPr>
              <w:ind w:left="12"/>
            </w:pPr>
            <w:r>
              <w:t>17</w:t>
            </w:r>
            <w:r w:rsidR="007F4DD6">
              <w:rPr>
                <w:rFonts w:hint="eastAsia"/>
              </w:rPr>
              <w:t>.</w:t>
            </w:r>
            <w:r w:rsidR="0052688D">
              <w:t>2.1</w:t>
            </w:r>
          </w:p>
        </w:tc>
      </w:tr>
      <w:tr w:rsidR="007F4DD6" w:rsidRPr="00971D62" w14:paraId="78470FBC" w14:textId="77777777" w:rsidTr="00A9495C">
        <w:trPr>
          <w:jc w:val="center"/>
        </w:trPr>
        <w:tc>
          <w:tcPr>
            <w:tcW w:w="1548" w:type="dxa"/>
          </w:tcPr>
          <w:p w14:paraId="764453DA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3651B986" w14:textId="10210396" w:rsidR="007F4DD6" w:rsidRDefault="00471281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修改新闻信息</w:t>
            </w:r>
          </w:p>
        </w:tc>
      </w:tr>
      <w:tr w:rsidR="007F4DD6" w:rsidRPr="00971D62" w14:paraId="5F42DF68" w14:textId="77777777" w:rsidTr="00A9495C">
        <w:trPr>
          <w:jc w:val="center"/>
        </w:trPr>
        <w:tc>
          <w:tcPr>
            <w:tcW w:w="1548" w:type="dxa"/>
          </w:tcPr>
          <w:p w14:paraId="59339921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2B866E51" w14:textId="38B342B8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7F4DD6" w:rsidRPr="00971D62" w14:paraId="47961632" w14:textId="77777777" w:rsidTr="00A9495C">
        <w:trPr>
          <w:jc w:val="center"/>
        </w:trPr>
        <w:tc>
          <w:tcPr>
            <w:tcW w:w="1548" w:type="dxa"/>
          </w:tcPr>
          <w:p w14:paraId="23818BA6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3BD7243D" w14:textId="115C9775" w:rsidR="007F4DD6" w:rsidRDefault="009B79C1" w:rsidP="00A9495C">
            <w:pPr>
              <w:ind w:left="840" w:hanging="828"/>
            </w:pPr>
            <w:r>
              <w:rPr>
                <w:rFonts w:hint="eastAsia"/>
              </w:rPr>
              <w:t>管理员</w:t>
            </w:r>
            <w:r w:rsidR="000A7CFA">
              <w:rPr>
                <w:rFonts w:hint="eastAsia"/>
              </w:rPr>
              <w:t>已经在新闻模块查询出结果。</w:t>
            </w:r>
          </w:p>
        </w:tc>
      </w:tr>
      <w:tr w:rsidR="007F4DD6" w:rsidRPr="00971D62" w14:paraId="08DD20F5" w14:textId="77777777" w:rsidTr="00A9495C">
        <w:trPr>
          <w:jc w:val="center"/>
        </w:trPr>
        <w:tc>
          <w:tcPr>
            <w:tcW w:w="1548" w:type="dxa"/>
          </w:tcPr>
          <w:p w14:paraId="63DE546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6359D8C0" w14:textId="4FBE1941" w:rsidR="007F4DD6" w:rsidRDefault="007F4DD6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一条新闻。</w:t>
            </w:r>
          </w:p>
        </w:tc>
      </w:tr>
      <w:tr w:rsidR="007F4DD6" w:rsidRPr="00971D62" w14:paraId="5EA4D2E5" w14:textId="77777777" w:rsidTr="00A9495C">
        <w:trPr>
          <w:jc w:val="center"/>
        </w:trPr>
        <w:tc>
          <w:tcPr>
            <w:tcW w:w="1548" w:type="dxa"/>
          </w:tcPr>
          <w:p w14:paraId="26461D5D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6AE141C3" w14:textId="3C13388C" w:rsidR="007F4DD6" w:rsidRDefault="007F4DD6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52688D">
              <w:rPr>
                <w:rFonts w:hint="eastAsia"/>
              </w:rPr>
              <w:t>修改</w:t>
            </w:r>
            <w:r>
              <w:rPr>
                <w:rFonts w:hint="eastAsia"/>
              </w:rPr>
              <w:t>新闻。</w:t>
            </w:r>
          </w:p>
        </w:tc>
      </w:tr>
      <w:tr w:rsidR="007F4DD6" w:rsidRPr="00971D62" w14:paraId="668A9BD0" w14:textId="77777777" w:rsidTr="00A9495C">
        <w:trPr>
          <w:jc w:val="center"/>
        </w:trPr>
        <w:tc>
          <w:tcPr>
            <w:tcW w:w="1548" w:type="dxa"/>
          </w:tcPr>
          <w:p w14:paraId="743B7B2C" w14:textId="77777777" w:rsidR="007F4DD6" w:rsidRPr="00971D62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基本事件流</w:t>
            </w:r>
          </w:p>
        </w:tc>
        <w:tc>
          <w:tcPr>
            <w:tcW w:w="6974" w:type="dxa"/>
          </w:tcPr>
          <w:p w14:paraId="28F13AFA" w14:textId="07A67E62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</w:t>
            </w:r>
            <w:r w:rsidR="00555DAE">
              <w:rPr>
                <w:rFonts w:hint="eastAsia"/>
              </w:rPr>
              <w:t>在</w:t>
            </w:r>
            <w:r w:rsidR="00DF0785">
              <w:rPr>
                <w:rFonts w:hint="eastAsia"/>
              </w:rPr>
              <w:t>查询结果页</w:t>
            </w:r>
            <w:r w:rsidR="00555DAE">
              <w:rPr>
                <w:rFonts w:hint="eastAsia"/>
              </w:rPr>
              <w:t>点击编辑</w:t>
            </w:r>
            <w:r>
              <w:rPr>
                <w:rFonts w:hint="eastAsia"/>
              </w:rPr>
              <w:t>。</w:t>
            </w:r>
          </w:p>
          <w:p w14:paraId="49704330" w14:textId="1943AD2F" w:rsidR="007F4DD6" w:rsidRDefault="007F4DD6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555DAE">
              <w:rPr>
                <w:rFonts w:hint="eastAsia"/>
              </w:rPr>
              <w:t>编辑</w:t>
            </w:r>
            <w:r w:rsidR="00971CCC">
              <w:rPr>
                <w:rFonts w:hint="eastAsia"/>
              </w:rPr>
              <w:t>界面</w:t>
            </w:r>
            <w:r>
              <w:rPr>
                <w:rFonts w:hint="eastAsia"/>
              </w:rPr>
              <w:t>。</w:t>
            </w:r>
          </w:p>
          <w:p w14:paraId="72CE7561" w14:textId="77777777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用户点击详情。</w:t>
            </w:r>
          </w:p>
          <w:p w14:paraId="01B68EE4" w14:textId="0F54A199" w:rsidR="007F4DD6" w:rsidRDefault="007F4DD6" w:rsidP="00A9495C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1A6450">
              <w:rPr>
                <w:rFonts w:hint="eastAsia"/>
              </w:rPr>
              <w:t>系统检测录入信息的正确性</w:t>
            </w:r>
            <w:r>
              <w:rPr>
                <w:rFonts w:hint="eastAsia"/>
              </w:rPr>
              <w:t>。</w:t>
            </w:r>
          </w:p>
          <w:p w14:paraId="757A0E7C" w14:textId="790D36F0" w:rsidR="00E968F4" w:rsidRPr="00F31407" w:rsidRDefault="00E968F4" w:rsidP="00A9495C">
            <w:pPr>
              <w:ind w:left="12" w:hanging="12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系统显示编辑新闻成功。</w:t>
            </w:r>
          </w:p>
        </w:tc>
      </w:tr>
      <w:tr w:rsidR="007F4DD6" w:rsidRPr="00971D62" w14:paraId="584FE023" w14:textId="77777777" w:rsidTr="00A9495C">
        <w:trPr>
          <w:jc w:val="center"/>
        </w:trPr>
        <w:tc>
          <w:tcPr>
            <w:tcW w:w="1548" w:type="dxa"/>
          </w:tcPr>
          <w:p w14:paraId="6E8862A3" w14:textId="77777777" w:rsidR="007F4DD6" w:rsidRDefault="007F4DD6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194A73F9" w14:textId="159700A0" w:rsidR="007F4DD6" w:rsidRPr="00A17BE7" w:rsidRDefault="004D48C8" w:rsidP="00A9495C">
            <w:r>
              <w:rPr>
                <w:rFonts w:hint="eastAsia"/>
              </w:rPr>
              <w:t>无</w:t>
            </w:r>
          </w:p>
        </w:tc>
      </w:tr>
      <w:tr w:rsidR="007F4DD6" w:rsidRPr="00971D62" w14:paraId="21DA81CE" w14:textId="77777777" w:rsidTr="00A9495C">
        <w:trPr>
          <w:jc w:val="center"/>
        </w:trPr>
        <w:tc>
          <w:tcPr>
            <w:tcW w:w="1548" w:type="dxa"/>
          </w:tcPr>
          <w:p w14:paraId="0B568B67" w14:textId="77777777" w:rsidR="007F4DD6" w:rsidRDefault="007F4DD6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122EA0C6" w14:textId="77777777" w:rsidR="007F4DD6" w:rsidRPr="00E541CB" w:rsidRDefault="007F4DD6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65E36D6A" w14:textId="2D3892FD" w:rsidR="007F4DD6" w:rsidRDefault="007F4DD6" w:rsidP="007B4B39">
      <w:pPr>
        <w:spacing w:line="360" w:lineRule="auto"/>
        <w:ind w:firstLineChars="200" w:firstLine="480"/>
        <w:jc w:val="left"/>
        <w:rPr>
          <w:rFonts w:eastAsia="黑体"/>
          <w:bCs/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6974"/>
      </w:tblGrid>
      <w:tr w:rsidR="004D48C8" w:rsidRPr="00971D62" w14:paraId="59A2B9D3" w14:textId="77777777" w:rsidTr="00A9495C">
        <w:trPr>
          <w:jc w:val="center"/>
        </w:trPr>
        <w:tc>
          <w:tcPr>
            <w:tcW w:w="1548" w:type="dxa"/>
          </w:tcPr>
          <w:p w14:paraId="369EE8FF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用例标识</w:t>
            </w:r>
          </w:p>
        </w:tc>
        <w:tc>
          <w:tcPr>
            <w:tcW w:w="6974" w:type="dxa"/>
          </w:tcPr>
          <w:p w14:paraId="095D4167" w14:textId="1DDA257C" w:rsidR="004D48C8" w:rsidRDefault="00B41056" w:rsidP="00A9495C">
            <w:pPr>
              <w:ind w:left="12"/>
            </w:pPr>
            <w:r>
              <w:t>17</w:t>
            </w:r>
            <w:r w:rsidR="004D48C8">
              <w:rPr>
                <w:rFonts w:hint="eastAsia"/>
              </w:rPr>
              <w:t>.</w:t>
            </w:r>
            <w:r w:rsidR="004D48C8">
              <w:t>2.2</w:t>
            </w:r>
          </w:p>
        </w:tc>
      </w:tr>
      <w:tr w:rsidR="004D48C8" w:rsidRPr="00971D62" w14:paraId="16DF82A7" w14:textId="77777777" w:rsidTr="00A9495C">
        <w:trPr>
          <w:jc w:val="center"/>
        </w:trPr>
        <w:tc>
          <w:tcPr>
            <w:tcW w:w="1548" w:type="dxa"/>
          </w:tcPr>
          <w:p w14:paraId="52BFB056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用例名称</w:t>
            </w:r>
          </w:p>
        </w:tc>
        <w:tc>
          <w:tcPr>
            <w:tcW w:w="6974" w:type="dxa"/>
          </w:tcPr>
          <w:p w14:paraId="1EDCC789" w14:textId="75772736" w:rsidR="004D48C8" w:rsidRDefault="0041357F" w:rsidP="00A9495C">
            <w:pPr>
              <w:tabs>
                <w:tab w:val="left" w:pos="945"/>
              </w:tabs>
              <w:ind w:left="12"/>
            </w:pPr>
            <w:r>
              <w:rPr>
                <w:rFonts w:hint="eastAsia"/>
              </w:rPr>
              <w:t>删除</w:t>
            </w:r>
            <w:r w:rsidR="004D48C8">
              <w:rPr>
                <w:rFonts w:hint="eastAsia"/>
              </w:rPr>
              <w:t>新闻信息</w:t>
            </w:r>
          </w:p>
        </w:tc>
      </w:tr>
      <w:tr w:rsidR="004D48C8" w:rsidRPr="00971D62" w14:paraId="650A0919" w14:textId="77777777" w:rsidTr="00A9495C">
        <w:trPr>
          <w:jc w:val="center"/>
        </w:trPr>
        <w:tc>
          <w:tcPr>
            <w:tcW w:w="1548" w:type="dxa"/>
          </w:tcPr>
          <w:p w14:paraId="17A3F6C5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参与者</w:t>
            </w:r>
          </w:p>
        </w:tc>
        <w:tc>
          <w:tcPr>
            <w:tcW w:w="6974" w:type="dxa"/>
          </w:tcPr>
          <w:p w14:paraId="083E9C97" w14:textId="77777777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</w:t>
            </w:r>
          </w:p>
        </w:tc>
      </w:tr>
      <w:tr w:rsidR="004D48C8" w:rsidRPr="00971D62" w14:paraId="63914CFB" w14:textId="77777777" w:rsidTr="00A9495C">
        <w:trPr>
          <w:jc w:val="center"/>
        </w:trPr>
        <w:tc>
          <w:tcPr>
            <w:tcW w:w="1548" w:type="dxa"/>
          </w:tcPr>
          <w:p w14:paraId="4D0BDF6B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前置条件</w:t>
            </w:r>
          </w:p>
        </w:tc>
        <w:tc>
          <w:tcPr>
            <w:tcW w:w="6974" w:type="dxa"/>
          </w:tcPr>
          <w:p w14:paraId="5B86F5D1" w14:textId="77777777" w:rsidR="004D48C8" w:rsidRDefault="004D48C8" w:rsidP="00A9495C">
            <w:pPr>
              <w:ind w:left="840" w:hanging="828"/>
            </w:pPr>
            <w:r>
              <w:rPr>
                <w:rFonts w:hint="eastAsia"/>
              </w:rPr>
              <w:t>管理员已经在新闻模块查询出结果。</w:t>
            </w:r>
          </w:p>
        </w:tc>
      </w:tr>
      <w:tr w:rsidR="004D48C8" w:rsidRPr="00971D62" w14:paraId="52B6F29E" w14:textId="77777777" w:rsidTr="00A9495C">
        <w:trPr>
          <w:jc w:val="center"/>
        </w:trPr>
        <w:tc>
          <w:tcPr>
            <w:tcW w:w="1548" w:type="dxa"/>
          </w:tcPr>
          <w:p w14:paraId="58433544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后置条件</w:t>
            </w:r>
          </w:p>
        </w:tc>
        <w:tc>
          <w:tcPr>
            <w:tcW w:w="6974" w:type="dxa"/>
          </w:tcPr>
          <w:p w14:paraId="255F43C0" w14:textId="611AD35F" w:rsidR="004D48C8" w:rsidRDefault="004D48C8" w:rsidP="00A9495C">
            <w:pPr>
              <w:ind w:left="12"/>
            </w:pPr>
            <w:r>
              <w:rPr>
                <w:rFonts w:hint="eastAsia"/>
              </w:rPr>
              <w:t>在新闻表中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一条新闻。</w:t>
            </w:r>
          </w:p>
        </w:tc>
      </w:tr>
      <w:tr w:rsidR="004D48C8" w:rsidRPr="00971D62" w14:paraId="080E69CE" w14:textId="77777777" w:rsidTr="00A9495C">
        <w:trPr>
          <w:jc w:val="center"/>
        </w:trPr>
        <w:tc>
          <w:tcPr>
            <w:tcW w:w="1548" w:type="dxa"/>
          </w:tcPr>
          <w:p w14:paraId="4F867762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用例概述</w:t>
            </w:r>
          </w:p>
        </w:tc>
        <w:tc>
          <w:tcPr>
            <w:tcW w:w="6974" w:type="dxa"/>
          </w:tcPr>
          <w:p w14:paraId="749EB839" w14:textId="00280565" w:rsidR="004D48C8" w:rsidRDefault="004D48C8" w:rsidP="00A9495C">
            <w:pPr>
              <w:ind w:left="12"/>
            </w:pPr>
            <w:r>
              <w:rPr>
                <w:rFonts w:hint="eastAsia"/>
              </w:rPr>
              <w:t>管理员可以</w:t>
            </w:r>
            <w:r w:rsidR="0041357F">
              <w:rPr>
                <w:rFonts w:hint="eastAsia"/>
              </w:rPr>
              <w:t>删除</w:t>
            </w:r>
            <w:r>
              <w:rPr>
                <w:rFonts w:hint="eastAsia"/>
              </w:rPr>
              <w:t>新闻。</w:t>
            </w:r>
          </w:p>
        </w:tc>
      </w:tr>
      <w:tr w:rsidR="004D48C8" w:rsidRPr="00971D62" w14:paraId="2DDB169A" w14:textId="77777777" w:rsidTr="00A9495C">
        <w:trPr>
          <w:jc w:val="center"/>
        </w:trPr>
        <w:tc>
          <w:tcPr>
            <w:tcW w:w="1548" w:type="dxa"/>
          </w:tcPr>
          <w:p w14:paraId="2BFDCA7F" w14:textId="77777777" w:rsidR="004D48C8" w:rsidRPr="00971D62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基本事件流</w:t>
            </w:r>
          </w:p>
        </w:tc>
        <w:tc>
          <w:tcPr>
            <w:tcW w:w="6974" w:type="dxa"/>
          </w:tcPr>
          <w:p w14:paraId="424E28A1" w14:textId="261D0A81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管理员在查询结果页点击</w:t>
            </w:r>
            <w:r w:rsidR="009D3315">
              <w:rPr>
                <w:rFonts w:hint="eastAsia"/>
              </w:rPr>
              <w:t>删除</w:t>
            </w:r>
            <w:r>
              <w:rPr>
                <w:rFonts w:hint="eastAsia"/>
              </w:rPr>
              <w:t>。</w:t>
            </w:r>
          </w:p>
          <w:p w14:paraId="4B796EB2" w14:textId="3B66064E" w:rsidR="004D48C8" w:rsidRDefault="004D48C8" w:rsidP="00A9495C">
            <w:pPr>
              <w:ind w:left="5880" w:hanging="588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系统显示</w:t>
            </w:r>
            <w:r w:rsidR="009D3315">
              <w:rPr>
                <w:rFonts w:hint="eastAsia"/>
              </w:rPr>
              <w:t>删除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0C988413" w14:textId="19EAC09E" w:rsidR="004D48C8" w:rsidRDefault="004D48C8" w:rsidP="00A9495C">
            <w:pPr>
              <w:ind w:left="12" w:hanging="12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用户点击</w:t>
            </w:r>
            <w:r w:rsidR="003F5551">
              <w:rPr>
                <w:rFonts w:hint="eastAsia"/>
              </w:rPr>
              <w:t>确认</w:t>
            </w:r>
            <w:r>
              <w:rPr>
                <w:rFonts w:hint="eastAsia"/>
              </w:rPr>
              <w:t>。</w:t>
            </w:r>
          </w:p>
          <w:p w14:paraId="3880521E" w14:textId="10881F22" w:rsidR="004D48C8" w:rsidRPr="00F31407" w:rsidRDefault="004D48C8" w:rsidP="0098123D">
            <w:pPr>
              <w:ind w:left="12" w:hanging="12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 w:rsidR="003F5551">
              <w:rPr>
                <w:rFonts w:hint="eastAsia"/>
              </w:rPr>
              <w:t>系统</w:t>
            </w:r>
            <w:r w:rsidR="0098123D">
              <w:rPr>
                <w:rFonts w:hint="eastAsia"/>
              </w:rPr>
              <w:t>显示删除新闻成功</w:t>
            </w:r>
            <w:r>
              <w:rPr>
                <w:rFonts w:hint="eastAsia"/>
              </w:rPr>
              <w:t>。</w:t>
            </w:r>
          </w:p>
        </w:tc>
      </w:tr>
      <w:tr w:rsidR="004D48C8" w:rsidRPr="00971D62" w14:paraId="5614D071" w14:textId="77777777" w:rsidTr="00A9495C">
        <w:trPr>
          <w:jc w:val="center"/>
        </w:trPr>
        <w:tc>
          <w:tcPr>
            <w:tcW w:w="1548" w:type="dxa"/>
          </w:tcPr>
          <w:p w14:paraId="48FED348" w14:textId="77777777" w:rsidR="004D48C8" w:rsidRDefault="004D48C8" w:rsidP="00A9495C">
            <w:pPr>
              <w:ind w:left="363" w:hanging="363"/>
              <w:rPr>
                <w:b/>
              </w:rPr>
            </w:pPr>
            <w:r w:rsidRPr="00971D62">
              <w:rPr>
                <w:rFonts w:hint="eastAsia"/>
                <w:b/>
              </w:rPr>
              <w:t>备选</w:t>
            </w:r>
            <w:r>
              <w:rPr>
                <w:rFonts w:hint="eastAsia"/>
                <w:b/>
              </w:rPr>
              <w:t>事件流</w:t>
            </w:r>
          </w:p>
        </w:tc>
        <w:tc>
          <w:tcPr>
            <w:tcW w:w="6974" w:type="dxa"/>
          </w:tcPr>
          <w:p w14:paraId="72FC59FA" w14:textId="435A7DA2" w:rsidR="004D48C8" w:rsidRPr="00A17BE7" w:rsidRDefault="0098123D" w:rsidP="00A9495C">
            <w:r>
              <w:rPr>
                <w:rFonts w:hint="eastAsia"/>
              </w:rPr>
              <w:t>3a</w:t>
            </w:r>
            <w:r>
              <w:t xml:space="preserve"> </w:t>
            </w:r>
            <w:r>
              <w:rPr>
                <w:rFonts w:hint="eastAsia"/>
              </w:rPr>
              <w:t>用户点击取消，结束流程</w:t>
            </w:r>
          </w:p>
        </w:tc>
      </w:tr>
      <w:tr w:rsidR="004D48C8" w:rsidRPr="00971D62" w14:paraId="540F379C" w14:textId="77777777" w:rsidTr="00A9495C">
        <w:trPr>
          <w:jc w:val="center"/>
        </w:trPr>
        <w:tc>
          <w:tcPr>
            <w:tcW w:w="1548" w:type="dxa"/>
          </w:tcPr>
          <w:p w14:paraId="778D6C5E" w14:textId="77777777" w:rsidR="004D48C8" w:rsidRDefault="004D48C8" w:rsidP="00A9495C">
            <w:pPr>
              <w:ind w:left="363" w:hanging="363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  <w:tc>
          <w:tcPr>
            <w:tcW w:w="6974" w:type="dxa"/>
          </w:tcPr>
          <w:p w14:paraId="078352E1" w14:textId="77777777" w:rsidR="004D48C8" w:rsidRPr="00E541CB" w:rsidRDefault="004D48C8" w:rsidP="00A9495C">
            <w:pPr>
              <w:ind w:left="12"/>
            </w:pPr>
            <w:r>
              <w:rPr>
                <w:rFonts w:hint="eastAsia"/>
              </w:rPr>
              <w:t>无</w:t>
            </w:r>
          </w:p>
        </w:tc>
      </w:tr>
    </w:tbl>
    <w:p w14:paraId="007E7D40" w14:textId="77777777" w:rsidR="008C742A" w:rsidRDefault="008C742A" w:rsidP="000D24FD">
      <w:pPr>
        <w:spacing w:line="360" w:lineRule="auto"/>
        <w:jc w:val="left"/>
        <w:rPr>
          <w:rFonts w:eastAsia="黑体"/>
          <w:bCs/>
          <w:sz w:val="24"/>
        </w:rPr>
      </w:pPr>
    </w:p>
    <w:p w14:paraId="36EDCC27" w14:textId="3CC81345" w:rsidR="008935CC" w:rsidRPr="004E7297" w:rsidRDefault="007B4B39" w:rsidP="001A6450">
      <w:pPr>
        <w:pStyle w:val="2"/>
        <w:rPr>
          <w:sz w:val="24"/>
        </w:rPr>
      </w:pPr>
      <w:bookmarkStart w:id="97" w:name="_Toc6841173"/>
      <w:bookmarkStart w:id="98" w:name="_Toc6841970"/>
      <w:bookmarkStart w:id="99" w:name="_Toc6873448"/>
      <w:r>
        <w:t>2.</w:t>
      </w:r>
      <w:r>
        <w:rPr>
          <w:rFonts w:hint="eastAsia"/>
        </w:rPr>
        <w:t xml:space="preserve">3 </w:t>
      </w:r>
      <w:r w:rsidR="000875BE">
        <w:rPr>
          <w:rFonts w:hint="eastAsia"/>
        </w:rPr>
        <w:t>非功能性</w:t>
      </w:r>
      <w:r>
        <w:rPr>
          <w:rFonts w:hint="eastAsia"/>
        </w:rPr>
        <w:t>需求</w:t>
      </w:r>
      <w:bookmarkEnd w:id="97"/>
      <w:bookmarkEnd w:id="98"/>
      <w:bookmarkEnd w:id="99"/>
    </w:p>
    <w:p w14:paraId="5BBDD294" w14:textId="4F21F342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正确性：</w:t>
      </w:r>
      <w:r w:rsidR="001A6450">
        <w:rPr>
          <w:rFonts w:hint="eastAsia"/>
          <w:sz w:val="24"/>
        </w:rPr>
        <w:t>页面不允许出现显示非正确信息的情况</w:t>
      </w:r>
    </w:p>
    <w:p w14:paraId="1C444C83" w14:textId="4FE43495" w:rsidR="008935CC" w:rsidRPr="004E7297" w:rsidRDefault="00431D67" w:rsidP="0005155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高可用</w:t>
      </w:r>
      <w:r w:rsidR="008935CC" w:rsidRPr="004E7297">
        <w:rPr>
          <w:rFonts w:hint="eastAsia"/>
          <w:sz w:val="24"/>
        </w:rPr>
        <w:t>性：在系统</w:t>
      </w:r>
      <w:r w:rsidR="00A9495C">
        <w:rPr>
          <w:rFonts w:hint="eastAsia"/>
          <w:sz w:val="24"/>
        </w:rPr>
        <w:t>的某个模块</w:t>
      </w:r>
      <w:r w:rsidR="008935CC" w:rsidRPr="004E7297">
        <w:rPr>
          <w:rFonts w:hint="eastAsia"/>
          <w:sz w:val="24"/>
        </w:rPr>
        <w:t>出现故障时，</w:t>
      </w:r>
      <w:r w:rsidR="00F952BA">
        <w:rPr>
          <w:rFonts w:hint="eastAsia"/>
          <w:sz w:val="24"/>
        </w:rPr>
        <w:t>不能影响其他模块正常使用，故障模块应该有保护措施，并有短时间修复的能力。</w:t>
      </w:r>
    </w:p>
    <w:p w14:paraId="033801C7" w14:textId="5A52ADD3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性能：</w:t>
      </w:r>
      <w:r w:rsidR="00A9495C">
        <w:rPr>
          <w:rFonts w:hint="eastAsia"/>
          <w:sz w:val="24"/>
        </w:rPr>
        <w:t>正常情况下系统响应时间不得超过</w:t>
      </w:r>
      <w:r w:rsidR="00A9495C">
        <w:rPr>
          <w:rFonts w:hint="eastAsia"/>
          <w:sz w:val="24"/>
        </w:rPr>
        <w:t>2</w:t>
      </w:r>
      <w:r w:rsidR="00A9495C">
        <w:rPr>
          <w:rFonts w:hint="eastAsia"/>
          <w:sz w:val="24"/>
        </w:rPr>
        <w:t>秒。</w:t>
      </w:r>
    </w:p>
    <w:p w14:paraId="16A8EE03" w14:textId="27638F8F" w:rsidR="008935CC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安全性：</w:t>
      </w:r>
      <w:r w:rsidR="00A9495C">
        <w:rPr>
          <w:rFonts w:hint="eastAsia"/>
          <w:sz w:val="24"/>
        </w:rPr>
        <w:t>用户敏感信息需要保密，管理员账户只能由管理员登录</w:t>
      </w:r>
    </w:p>
    <w:p w14:paraId="69BF9DD7" w14:textId="042AAA22" w:rsidR="002238C0" w:rsidRPr="004E7297" w:rsidRDefault="008935CC" w:rsidP="00051550">
      <w:pPr>
        <w:spacing w:line="360" w:lineRule="auto"/>
        <w:ind w:firstLineChars="200" w:firstLine="480"/>
        <w:rPr>
          <w:sz w:val="24"/>
        </w:rPr>
      </w:pPr>
      <w:r w:rsidRPr="004E7297">
        <w:rPr>
          <w:rFonts w:hint="eastAsia"/>
          <w:sz w:val="24"/>
        </w:rPr>
        <w:t>兼容性：可运行在</w:t>
      </w:r>
      <w:r w:rsidR="001F5B07">
        <w:rPr>
          <w:sz w:val="24"/>
        </w:rPr>
        <w:t>IE9</w:t>
      </w:r>
      <w:r w:rsidRPr="004E7297">
        <w:rPr>
          <w:rFonts w:hint="eastAsia"/>
          <w:sz w:val="24"/>
        </w:rPr>
        <w:t>以上</w:t>
      </w:r>
      <w:r w:rsidR="001F5B07">
        <w:rPr>
          <w:rFonts w:hint="eastAsia"/>
          <w:sz w:val="24"/>
        </w:rPr>
        <w:t>的浏览器</w:t>
      </w:r>
      <w:r w:rsidRPr="004E7297">
        <w:rPr>
          <w:rFonts w:hint="eastAsia"/>
          <w:sz w:val="24"/>
        </w:rPr>
        <w:t>中。</w:t>
      </w:r>
    </w:p>
    <w:p w14:paraId="663B84D3" w14:textId="53782E06" w:rsidR="003C643D" w:rsidRPr="003C643D" w:rsidRDefault="00F1588E" w:rsidP="004F5C3A">
      <w:pPr>
        <w:pStyle w:val="2"/>
        <w:rPr>
          <w:sz w:val="24"/>
        </w:rPr>
      </w:pPr>
      <w:bookmarkStart w:id="100" w:name="_Toc6841174"/>
      <w:bookmarkStart w:id="101" w:name="_Toc6841971"/>
      <w:bookmarkStart w:id="102" w:name="_Toc6873449"/>
      <w:r>
        <w:rPr>
          <w:rFonts w:hint="eastAsia"/>
        </w:rPr>
        <w:t>2.</w:t>
      </w:r>
      <w:r w:rsidR="004F5C3A">
        <w:t>4</w:t>
      </w:r>
      <w:r w:rsidR="00F07802">
        <w:rPr>
          <w:rFonts w:hint="eastAsia"/>
        </w:rPr>
        <w:t xml:space="preserve"> </w:t>
      </w:r>
      <w:r>
        <w:t>运行环境</w:t>
      </w:r>
      <w:bookmarkEnd w:id="100"/>
      <w:bookmarkEnd w:id="101"/>
      <w:bookmarkEnd w:id="102"/>
    </w:p>
    <w:p w14:paraId="32A45DB4" w14:textId="582931C3" w:rsidR="00431D67" w:rsidRDefault="00431D67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系统需要的硬件</w:t>
      </w:r>
      <w:r w:rsidR="00697AF0">
        <w:rPr>
          <w:rFonts w:hint="eastAsia"/>
          <w:sz w:val="24"/>
        </w:rPr>
        <w:t>环境</w:t>
      </w:r>
      <w:r>
        <w:rPr>
          <w:rFonts w:hint="eastAsia"/>
          <w:sz w:val="24"/>
        </w:rPr>
        <w:t>如下：</w:t>
      </w:r>
    </w:p>
    <w:p w14:paraId="2DC5AECC" w14:textId="6AC7CF0D" w:rsidR="00697AF0" w:rsidRDefault="00697AF0" w:rsidP="003C643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）应用服务器</w:t>
      </w:r>
    </w:p>
    <w:p w14:paraId="6185FCA3" w14:textId="77777777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4</w:t>
      </w:r>
      <w:r>
        <w:rPr>
          <w:sz w:val="24"/>
        </w:rPr>
        <w:t xml:space="preserve"> </w:t>
      </w:r>
      <w:r>
        <w:rPr>
          <w:rFonts w:hint="eastAsia"/>
          <w:sz w:val="24"/>
        </w:rPr>
        <w:t>v</w:t>
      </w:r>
      <w:r w:rsidR="00431D67">
        <w:rPr>
          <w:rFonts w:hint="eastAsia"/>
          <w:sz w:val="24"/>
        </w:rPr>
        <w:t>CPU</w:t>
      </w:r>
      <w:r>
        <w:rPr>
          <w:rFonts w:hint="eastAsia"/>
          <w:sz w:val="24"/>
        </w:rPr>
        <w:t>以上</w:t>
      </w:r>
    </w:p>
    <w:p w14:paraId="2B33545A" w14:textId="77777777" w:rsidR="00697AF0" w:rsidRDefault="00F20C25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 w:rsidR="00697AF0">
        <w:rPr>
          <w:rFonts w:hint="eastAsia"/>
          <w:sz w:val="24"/>
        </w:rPr>
        <w:t xml:space="preserve"> </w:t>
      </w:r>
      <w:r w:rsidR="00697AF0">
        <w:rPr>
          <w:sz w:val="24"/>
        </w:rPr>
        <w:t xml:space="preserve">  16</w:t>
      </w:r>
      <w:r w:rsidR="00697AF0">
        <w:rPr>
          <w:rFonts w:hint="eastAsia"/>
          <w:sz w:val="24"/>
        </w:rPr>
        <w:t>G</w:t>
      </w:r>
      <w:r w:rsidR="00697AF0">
        <w:rPr>
          <w:rFonts w:hint="eastAsia"/>
          <w:sz w:val="24"/>
        </w:rPr>
        <w:t>以上</w:t>
      </w:r>
    </w:p>
    <w:p w14:paraId="4ECC21F0" w14:textId="2F88E796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40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AA5036B" w14:textId="6ACD0129" w:rsidR="00F1588E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55B27E80" w14:textId="5CB45478" w:rsidR="00697AF0" w:rsidRDefault="00697AF0" w:rsidP="00697AF0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）数据库服务器</w:t>
      </w:r>
    </w:p>
    <w:p w14:paraId="2920AE69" w14:textId="2AAEC250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处理器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vCPU</w:t>
      </w:r>
      <w:r>
        <w:rPr>
          <w:rFonts w:hint="eastAsia"/>
          <w:sz w:val="24"/>
        </w:rPr>
        <w:t>以上</w:t>
      </w:r>
    </w:p>
    <w:p w14:paraId="65CFB175" w14:textId="50632C62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内存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8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6BD7C1FF" w14:textId="11193643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存储器容量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100</w:t>
      </w:r>
      <w:r>
        <w:rPr>
          <w:rFonts w:hint="eastAsia"/>
          <w:sz w:val="24"/>
        </w:rPr>
        <w:t>G</w:t>
      </w:r>
      <w:r>
        <w:rPr>
          <w:rFonts w:hint="eastAsia"/>
          <w:sz w:val="24"/>
        </w:rPr>
        <w:t>以上</w:t>
      </w:r>
    </w:p>
    <w:p w14:paraId="4F3A5470" w14:textId="506E8BFA" w:rsidR="00697AF0" w:rsidRDefault="00697AF0" w:rsidP="00697AF0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带宽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1</w:t>
      </w:r>
      <w:r>
        <w:rPr>
          <w:sz w:val="24"/>
        </w:rPr>
        <w:t xml:space="preserve">.5 </w:t>
      </w:r>
      <w:r>
        <w:rPr>
          <w:rFonts w:hint="eastAsia"/>
          <w:sz w:val="24"/>
        </w:rPr>
        <w:t>Gbps</w:t>
      </w:r>
      <w:r>
        <w:rPr>
          <w:rFonts w:hint="eastAsia"/>
          <w:sz w:val="24"/>
        </w:rPr>
        <w:t>以上</w:t>
      </w:r>
    </w:p>
    <w:p w14:paraId="4DA0C65C" w14:textId="6CD7962C" w:rsidR="00F1588E" w:rsidRPr="006E4A33" w:rsidRDefault="00F1588E" w:rsidP="00F1588E">
      <w:pPr>
        <w:spacing w:beforeLines="50" w:before="120" w:line="360" w:lineRule="auto"/>
        <w:ind w:firstLineChars="200" w:firstLine="480"/>
        <w:rPr>
          <w:sz w:val="24"/>
        </w:rPr>
      </w:pPr>
      <w:r w:rsidRPr="006E4A33">
        <w:rPr>
          <w:rFonts w:hint="eastAsia"/>
          <w:sz w:val="24"/>
        </w:rPr>
        <w:t>系统运行所需的</w:t>
      </w:r>
      <w:r>
        <w:rPr>
          <w:rFonts w:hint="eastAsia"/>
          <w:sz w:val="24"/>
        </w:rPr>
        <w:t>软件</w:t>
      </w:r>
      <w:r w:rsidRPr="006E4A33">
        <w:rPr>
          <w:rFonts w:hint="eastAsia"/>
          <w:sz w:val="24"/>
        </w:rPr>
        <w:t>环境如下</w:t>
      </w:r>
      <w:r w:rsidR="004F5C3A">
        <w:rPr>
          <w:rFonts w:hint="eastAsia"/>
          <w:sz w:val="24"/>
        </w:rPr>
        <w:t>：</w:t>
      </w:r>
    </w:p>
    <w:p w14:paraId="77F76294" w14:textId="3643E74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操作系统：</w:t>
      </w:r>
      <w:r>
        <w:rPr>
          <w:rFonts w:hint="eastAsia"/>
          <w:sz w:val="24"/>
        </w:rPr>
        <w:t>centos</w:t>
      </w:r>
      <w:r>
        <w:rPr>
          <w:sz w:val="24"/>
        </w:rPr>
        <w:t>7</w:t>
      </w:r>
    </w:p>
    <w:p w14:paraId="3E395FC7" w14:textId="660CA399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版本：</w:t>
      </w:r>
      <w:r>
        <w:rPr>
          <w:rFonts w:hint="eastAsia"/>
          <w:sz w:val="24"/>
        </w:rPr>
        <w:t>jdk</w:t>
      </w:r>
      <w:r>
        <w:rPr>
          <w:sz w:val="24"/>
        </w:rPr>
        <w:t>1.8</w:t>
      </w:r>
    </w:p>
    <w:p w14:paraId="0DED1ABF" w14:textId="6D42CBEC" w:rsidR="0059419B" w:rsidRDefault="0059419B" w:rsidP="0059419B">
      <w:pPr>
        <w:spacing w:line="360" w:lineRule="auto"/>
        <w:ind w:left="360" w:firstLineChars="200" w:firstLine="480"/>
        <w:rPr>
          <w:sz w:val="24"/>
        </w:rPr>
      </w:pPr>
      <w:r>
        <w:rPr>
          <w:rFonts w:hint="eastAsia"/>
          <w:sz w:val="24"/>
        </w:rPr>
        <w:t>数据库：</w:t>
      </w:r>
      <w:r>
        <w:rPr>
          <w:rFonts w:hint="eastAsia"/>
          <w:sz w:val="24"/>
        </w:rPr>
        <w:t>mysql</w:t>
      </w:r>
      <w:r>
        <w:rPr>
          <w:sz w:val="24"/>
        </w:rPr>
        <w:t>5.7</w:t>
      </w:r>
    </w:p>
    <w:p w14:paraId="19F5734F" w14:textId="1A8DF474" w:rsidR="00530BC8" w:rsidRDefault="0059419B" w:rsidP="00530BC8">
      <w:pPr>
        <w:spacing w:line="360" w:lineRule="auto"/>
        <w:ind w:left="360" w:firstLineChars="200" w:firstLine="480"/>
        <w:rPr>
          <w:sz w:val="24"/>
        </w:rPr>
      </w:pPr>
      <w:r>
        <w:rPr>
          <w:sz w:val="24"/>
        </w:rPr>
        <w:t>N</w:t>
      </w:r>
      <w:r>
        <w:rPr>
          <w:rFonts w:hint="eastAsia"/>
          <w:sz w:val="24"/>
        </w:rPr>
        <w:t>ode</w:t>
      </w:r>
      <w:r>
        <w:rPr>
          <w:sz w:val="24"/>
        </w:rPr>
        <w:t>.js</w:t>
      </w:r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:</w:t>
      </w:r>
      <w:r>
        <w:rPr>
          <w:sz w:val="24"/>
        </w:rPr>
        <w:t>v10.15.3</w:t>
      </w:r>
    </w:p>
    <w:p w14:paraId="52E7D317" w14:textId="5CBC7B48" w:rsidR="00530BC8" w:rsidRDefault="00530BC8" w:rsidP="00530BC8">
      <w:pPr>
        <w:spacing w:line="360" w:lineRule="auto"/>
        <w:ind w:left="360" w:firstLineChars="200" w:firstLine="480"/>
        <w:rPr>
          <w:sz w:val="24"/>
        </w:rPr>
      </w:pPr>
      <w:proofErr w:type="spellStart"/>
      <w:r>
        <w:rPr>
          <w:rFonts w:hint="eastAsia"/>
          <w:sz w:val="24"/>
        </w:rPr>
        <w:t>Naocs</w:t>
      </w:r>
      <w:proofErr w:type="spellEnd"/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:</w:t>
      </w:r>
      <w:r>
        <w:rPr>
          <w:sz w:val="24"/>
        </w:rPr>
        <w:t>0.8.0</w:t>
      </w:r>
    </w:p>
    <w:p w14:paraId="12DA9050" w14:textId="1AB0E4C5" w:rsidR="000875BE" w:rsidRPr="00791858" w:rsidRDefault="00530BC8" w:rsidP="00530BC8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03" w:name="_Toc6841175"/>
      <w:bookmarkStart w:id="104" w:name="_Toc6841972"/>
      <w:bookmarkStart w:id="105" w:name="_Toc6873450"/>
      <w:r w:rsidRPr="00791858">
        <w:rPr>
          <w:rFonts w:eastAsia="黑体"/>
          <w:b w:val="0"/>
          <w:noProof/>
        </w:rPr>
        <w:lastRenderedPageBreak/>
        <w:t>第</w:t>
      </w:r>
      <w:r w:rsidRPr="00791858">
        <w:rPr>
          <w:rFonts w:eastAsia="黑体" w:hint="eastAsia"/>
          <w:b w:val="0"/>
          <w:noProof/>
        </w:rPr>
        <w:t>3</w:t>
      </w:r>
      <w:r w:rsidRPr="00791858">
        <w:rPr>
          <w:rFonts w:eastAsia="黑体"/>
          <w:b w:val="0"/>
          <w:noProof/>
        </w:rPr>
        <w:t>章　系统设计</w:t>
      </w:r>
      <w:bookmarkEnd w:id="103"/>
      <w:bookmarkEnd w:id="104"/>
      <w:bookmarkEnd w:id="105"/>
    </w:p>
    <w:p w14:paraId="65DF1897" w14:textId="01C0D266" w:rsidR="00C8504F" w:rsidRPr="00184D36" w:rsidRDefault="00C8504F" w:rsidP="00184D36">
      <w:pPr>
        <w:pStyle w:val="2"/>
      </w:pPr>
      <w:bookmarkStart w:id="106" w:name="_Toc6841176"/>
      <w:bookmarkStart w:id="107" w:name="_Toc6841973"/>
      <w:bookmarkStart w:id="108" w:name="_Toc6873451"/>
      <w:r w:rsidRPr="00184D36">
        <w:t>3.1</w:t>
      </w:r>
      <w:r w:rsidR="007518E2" w:rsidRPr="00184D36">
        <w:rPr>
          <w:rFonts w:hint="eastAsia"/>
        </w:rPr>
        <w:t xml:space="preserve"> </w:t>
      </w:r>
      <w:bookmarkEnd w:id="41"/>
      <w:r w:rsidR="00254FA6" w:rsidRPr="00184D36">
        <w:rPr>
          <w:rFonts w:hint="eastAsia"/>
        </w:rPr>
        <w:t>技术路线</w:t>
      </w:r>
      <w:bookmarkEnd w:id="106"/>
      <w:bookmarkEnd w:id="107"/>
      <w:bookmarkEnd w:id="108"/>
    </w:p>
    <w:p w14:paraId="77B32D94" w14:textId="1344B677" w:rsidR="0050366C" w:rsidRDefault="0050366C" w:rsidP="0050366C">
      <w:pPr>
        <w:spacing w:line="360" w:lineRule="auto"/>
        <w:ind w:firstLineChars="200" w:firstLine="480"/>
        <w:rPr>
          <w:sz w:val="24"/>
        </w:rPr>
      </w:pPr>
      <w:r w:rsidRPr="0050366C">
        <w:rPr>
          <w:rFonts w:hint="eastAsia"/>
          <w:sz w:val="24"/>
        </w:rPr>
        <w:t>本系统</w:t>
      </w:r>
      <w:r>
        <w:rPr>
          <w:rFonts w:hint="eastAsia"/>
          <w:sz w:val="24"/>
        </w:rPr>
        <w:t>采用前后端分离的开发方式，后端架构使用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架构，服务发现使用</w:t>
      </w:r>
      <w:proofErr w:type="spellStart"/>
      <w:r w:rsidR="00184D36">
        <w:rPr>
          <w:rFonts w:hint="eastAsia"/>
          <w:sz w:val="24"/>
        </w:rPr>
        <w:t>N</w:t>
      </w:r>
      <w:r>
        <w:rPr>
          <w:rFonts w:hint="eastAsia"/>
          <w:sz w:val="24"/>
        </w:rPr>
        <w:t>acos</w:t>
      </w:r>
      <w:proofErr w:type="spellEnd"/>
      <w:r>
        <w:rPr>
          <w:rFonts w:hint="eastAsia"/>
          <w:sz w:val="24"/>
        </w:rPr>
        <w:t>，</w:t>
      </w:r>
      <w:r w:rsidR="00E96AEB">
        <w:rPr>
          <w:rFonts w:hint="eastAsia"/>
          <w:sz w:val="24"/>
        </w:rPr>
        <w:t>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快速开发，持久层框架使用基于</w:t>
      </w:r>
      <w:proofErr w:type="spellStart"/>
      <w:r w:rsidR="00E96AEB">
        <w:rPr>
          <w:rFonts w:hint="eastAsia"/>
          <w:sz w:val="24"/>
        </w:rPr>
        <w:t>Mybatis</w:t>
      </w:r>
      <w:proofErr w:type="spellEnd"/>
      <w:r>
        <w:rPr>
          <w:rFonts w:hint="eastAsia"/>
          <w:sz w:val="24"/>
        </w:rPr>
        <w:t>的</w:t>
      </w:r>
      <w:proofErr w:type="spellStart"/>
      <w:r w:rsidR="00E96AEB">
        <w:rPr>
          <w:rFonts w:hint="eastAsia"/>
          <w:sz w:val="24"/>
        </w:rPr>
        <w:t>M</w:t>
      </w:r>
      <w:r>
        <w:rPr>
          <w:rFonts w:hint="eastAsia"/>
          <w:sz w:val="24"/>
        </w:rPr>
        <w:t>ybatis</w:t>
      </w:r>
      <w:proofErr w:type="spellEnd"/>
      <w:r w:rsidR="00E96AEB">
        <w:rPr>
          <w:sz w:val="24"/>
        </w:rPr>
        <w:t>-</w:t>
      </w:r>
      <w:r w:rsidR="00E96AEB">
        <w:rPr>
          <w:rFonts w:hint="eastAsia"/>
          <w:sz w:val="24"/>
        </w:rPr>
        <w:t>P</w:t>
      </w:r>
      <w:r>
        <w:rPr>
          <w:rFonts w:hint="eastAsia"/>
          <w:sz w:val="24"/>
        </w:rPr>
        <w:t>lus</w:t>
      </w:r>
      <w:r>
        <w:rPr>
          <w:rFonts w:hint="eastAsia"/>
          <w:sz w:val="24"/>
        </w:rPr>
        <w:t>。前端使用</w:t>
      </w:r>
      <w:r>
        <w:rPr>
          <w:rFonts w:hint="eastAsia"/>
          <w:sz w:val="24"/>
        </w:rPr>
        <w:t>Vue.</w:t>
      </w:r>
      <w:r>
        <w:rPr>
          <w:sz w:val="24"/>
        </w:rPr>
        <w:t>js</w:t>
      </w:r>
      <w:r w:rsidR="00E96AEB">
        <w:rPr>
          <w:sz w:val="24"/>
        </w:rPr>
        <w:t xml:space="preserve"> </w:t>
      </w:r>
      <w:r>
        <w:rPr>
          <w:sz w:val="24"/>
        </w:rPr>
        <w:t>+</w:t>
      </w:r>
      <w:r w:rsidR="00E96AEB">
        <w:rPr>
          <w:sz w:val="24"/>
        </w:rPr>
        <w:t xml:space="preserve"> </w:t>
      </w:r>
      <w:r>
        <w:rPr>
          <w:sz w:val="24"/>
        </w:rPr>
        <w:t>Elemen</w:t>
      </w:r>
      <w:r w:rsidR="00E96AEB">
        <w:rPr>
          <w:rFonts w:hint="eastAsia"/>
          <w:sz w:val="24"/>
        </w:rPr>
        <w:t>t</w:t>
      </w:r>
      <w:r w:rsidR="00E96AEB">
        <w:rPr>
          <w:sz w:val="24"/>
        </w:rPr>
        <w:t>-UI</w:t>
      </w:r>
      <w:r>
        <w:rPr>
          <w:rFonts w:hint="eastAsia"/>
          <w:sz w:val="24"/>
        </w:rPr>
        <w:t>实现</w:t>
      </w:r>
      <w:r w:rsidR="00E96AEB">
        <w:rPr>
          <w:rFonts w:hint="eastAsia"/>
          <w:sz w:val="24"/>
        </w:rPr>
        <w:t>，使用</w:t>
      </w:r>
      <w:proofErr w:type="spellStart"/>
      <w:r w:rsidR="00E96AEB">
        <w:rPr>
          <w:rFonts w:hint="eastAsia"/>
          <w:sz w:val="24"/>
        </w:rPr>
        <w:t>Axios</w:t>
      </w:r>
      <w:proofErr w:type="spellEnd"/>
      <w:r w:rsidR="00E96AEB">
        <w:rPr>
          <w:rFonts w:hint="eastAsia"/>
          <w:sz w:val="24"/>
        </w:rPr>
        <w:t>异步请求后端接口。</w:t>
      </w:r>
    </w:p>
    <w:p w14:paraId="3AD2C990" w14:textId="6B40A536" w:rsidR="00184D36" w:rsidRDefault="00B30B6E" w:rsidP="00184D36">
      <w:pPr>
        <w:spacing w:line="360" w:lineRule="auto"/>
        <w:ind w:firstLineChars="200" w:firstLine="480"/>
        <w:rPr>
          <w:sz w:val="24"/>
        </w:rPr>
      </w:pPr>
      <w:proofErr w:type="gramStart"/>
      <w:r w:rsidRPr="00B30B6E">
        <w:rPr>
          <w:rFonts w:hint="eastAsia"/>
          <w:sz w:val="24"/>
        </w:rPr>
        <w:t>微服务</w:t>
      </w:r>
      <w:proofErr w:type="gramEnd"/>
      <w:r w:rsidRPr="00B30B6E">
        <w:rPr>
          <w:rFonts w:hint="eastAsia"/>
          <w:sz w:val="24"/>
        </w:rPr>
        <w:t>是近两年流行起来的最优秀的</w:t>
      </w:r>
      <w:r w:rsidRPr="00B30B6E">
        <w:rPr>
          <w:rFonts w:hint="eastAsia"/>
          <w:sz w:val="24"/>
        </w:rPr>
        <w:t>web</w:t>
      </w:r>
      <w:r w:rsidRPr="00B30B6E">
        <w:rPr>
          <w:rFonts w:hint="eastAsia"/>
          <w:sz w:val="24"/>
        </w:rPr>
        <w:t>系统架构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3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B30B6E">
        <w:rPr>
          <w:rFonts w:hint="eastAsia"/>
          <w:sz w:val="24"/>
        </w:rPr>
        <w:t>。</w:t>
      </w:r>
      <w:r w:rsidR="00516AA1" w:rsidRPr="00516AA1">
        <w:rPr>
          <w:rFonts w:hint="eastAsia"/>
          <w:sz w:val="24"/>
        </w:rPr>
        <w:t>Spring Cloud</w:t>
      </w:r>
      <w:r w:rsidR="00516AA1" w:rsidRPr="00516AA1">
        <w:rPr>
          <w:rFonts w:hint="eastAsia"/>
          <w:sz w:val="24"/>
        </w:rPr>
        <w:t>对</w:t>
      </w:r>
      <w:proofErr w:type="gramStart"/>
      <w:r w:rsidR="00516AA1" w:rsidRPr="00516AA1">
        <w:rPr>
          <w:rFonts w:hint="eastAsia"/>
          <w:sz w:val="24"/>
        </w:rPr>
        <w:t>微服务</w:t>
      </w:r>
      <w:proofErr w:type="gramEnd"/>
      <w:r w:rsidR="00516AA1" w:rsidRPr="00516AA1">
        <w:rPr>
          <w:rFonts w:hint="eastAsia"/>
          <w:sz w:val="24"/>
        </w:rPr>
        <w:t>架构提供了全面的技术支持</w:t>
      </w:r>
      <w:r w:rsidR="00516AA1" w:rsidRPr="00516AA1">
        <w:rPr>
          <w:rFonts w:hint="eastAsia"/>
          <w:sz w:val="24"/>
        </w:rPr>
        <w:t>,</w:t>
      </w:r>
      <w:r w:rsidR="00516AA1" w:rsidRPr="00516AA1">
        <w:rPr>
          <w:rFonts w:hint="eastAsia"/>
          <w:sz w:val="24"/>
        </w:rPr>
        <w:t>是实践</w:t>
      </w:r>
      <w:proofErr w:type="gramStart"/>
      <w:r w:rsidR="00516AA1" w:rsidRPr="00516AA1">
        <w:rPr>
          <w:rFonts w:hint="eastAsia"/>
          <w:sz w:val="24"/>
        </w:rPr>
        <w:t>微服务</w:t>
      </w:r>
      <w:proofErr w:type="gramEnd"/>
      <w:r w:rsidR="00516AA1" w:rsidRPr="00516AA1">
        <w:rPr>
          <w:rFonts w:hint="eastAsia"/>
          <w:sz w:val="24"/>
        </w:rPr>
        <w:t>架构案例最优技术框架</w:t>
      </w:r>
      <w:r w:rsidRPr="00991C28">
        <w:rPr>
          <w:rFonts w:hint="eastAsia"/>
          <w:color w:val="FF0000"/>
          <w:sz w:val="24"/>
          <w:vertAlign w:val="superscript"/>
        </w:rPr>
        <w:t>[1]</w:t>
      </w:r>
      <w:r w:rsidR="00516AA1">
        <w:rPr>
          <w:rFonts w:hint="eastAsia"/>
          <w:sz w:val="24"/>
        </w:rPr>
        <w:t>。</w:t>
      </w:r>
      <w:r w:rsidRPr="00B30B6E">
        <w:rPr>
          <w:rFonts w:hint="eastAsia"/>
          <w:sz w:val="24"/>
        </w:rPr>
        <w:t>Spring Boot</w:t>
      </w:r>
      <w:r w:rsidRPr="00B30B6E">
        <w:rPr>
          <w:rFonts w:hint="eastAsia"/>
          <w:sz w:val="24"/>
        </w:rPr>
        <w:t>是一个用于简化、加速</w:t>
      </w:r>
      <w:r w:rsidRPr="00B30B6E">
        <w:rPr>
          <w:rFonts w:hint="eastAsia"/>
          <w:sz w:val="24"/>
        </w:rPr>
        <w:t>Spring</w:t>
      </w:r>
      <w:r w:rsidRPr="00B30B6E">
        <w:rPr>
          <w:rFonts w:hint="eastAsia"/>
          <w:sz w:val="24"/>
        </w:rPr>
        <w:t>开发的框架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4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="00184D36">
        <w:rPr>
          <w:rFonts w:hint="eastAsia"/>
          <w:sz w:val="24"/>
        </w:rPr>
        <w:t>，通过少量的代码和配置就能常见一个独立的、</w:t>
      </w:r>
      <w:r w:rsidR="00184D36" w:rsidRPr="00184D36">
        <w:rPr>
          <w:rFonts w:hint="eastAsia"/>
          <w:sz w:val="24"/>
        </w:rPr>
        <w:t>产品级别的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应用。</w:t>
      </w:r>
      <w:r w:rsidR="0003118F" w:rsidRPr="0003118F">
        <w:rPr>
          <w:rFonts w:hint="eastAsia"/>
          <w:sz w:val="24"/>
        </w:rPr>
        <w:t>Spring Boot Starter</w:t>
      </w:r>
      <w:r w:rsidR="0003118F">
        <w:rPr>
          <w:rFonts w:hint="eastAsia"/>
          <w:sz w:val="24"/>
        </w:rPr>
        <w:t>将</w:t>
      </w:r>
      <w:r w:rsidR="0003118F" w:rsidRPr="0003118F">
        <w:rPr>
          <w:rFonts w:hint="eastAsia"/>
          <w:sz w:val="24"/>
        </w:rPr>
        <w:t>经常用的分组进行了整合，将其合并到一个依赖中</w:t>
      </w:r>
      <w:r w:rsidR="0003118F" w:rsidRPr="00991C28">
        <w:rPr>
          <w:rFonts w:hint="eastAsia"/>
          <w:color w:val="FF0000"/>
          <w:sz w:val="24"/>
          <w:vertAlign w:val="superscript"/>
        </w:rPr>
        <w:t>[</w:t>
      </w:r>
      <w:r w:rsidR="0003118F">
        <w:rPr>
          <w:color w:val="FF0000"/>
          <w:sz w:val="24"/>
          <w:vertAlign w:val="superscript"/>
        </w:rPr>
        <w:t>7</w:t>
      </w:r>
      <w:r w:rsidR="0003118F" w:rsidRPr="00991C28">
        <w:rPr>
          <w:rFonts w:hint="eastAsia"/>
          <w:color w:val="FF0000"/>
          <w:sz w:val="24"/>
          <w:vertAlign w:val="superscript"/>
        </w:rPr>
        <w:t>]</w:t>
      </w:r>
      <w:r w:rsidR="0003118F">
        <w:rPr>
          <w:rFonts w:hint="eastAsia"/>
          <w:sz w:val="24"/>
        </w:rPr>
        <w:t>。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为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平台及第三</w:t>
      </w:r>
      <w:proofErr w:type="gramStart"/>
      <w:r w:rsidR="00184D36" w:rsidRPr="00184D36">
        <w:rPr>
          <w:rFonts w:hint="eastAsia"/>
          <w:sz w:val="24"/>
        </w:rPr>
        <w:t>方库提供</w:t>
      </w:r>
      <w:proofErr w:type="gramEnd"/>
      <w:r w:rsidR="00184D36" w:rsidRPr="00184D36">
        <w:rPr>
          <w:rFonts w:hint="eastAsia"/>
          <w:sz w:val="24"/>
        </w:rPr>
        <w:t>开箱即用的设置，这样你就可以有条不紊地开始。多数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应用只需要很少的</w:t>
      </w:r>
      <w:r w:rsidR="00184D36" w:rsidRPr="00184D36">
        <w:rPr>
          <w:rFonts w:hint="eastAsia"/>
          <w:sz w:val="24"/>
        </w:rPr>
        <w:t>Spring</w:t>
      </w:r>
      <w:r w:rsidR="00184D36" w:rsidRPr="00184D36">
        <w:rPr>
          <w:rFonts w:hint="eastAsia"/>
          <w:sz w:val="24"/>
        </w:rPr>
        <w:t>配置。</w:t>
      </w:r>
    </w:p>
    <w:p w14:paraId="749D5CFE" w14:textId="096144C0" w:rsidR="00021387" w:rsidRDefault="00021387" w:rsidP="00021387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>pring Cloud</w:t>
      </w:r>
      <w:r>
        <w:rPr>
          <w:rFonts w:hint="eastAsia"/>
          <w:sz w:val="24"/>
        </w:rPr>
        <w:t>是一个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框架，它提供了全套的分布式系统解决方案。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</w:t>
      </w:r>
      <w:r>
        <w:rPr>
          <w:sz w:val="24"/>
        </w:rPr>
        <w:t>oud</w:t>
      </w:r>
      <w:r>
        <w:rPr>
          <w:rFonts w:hint="eastAsia"/>
          <w:sz w:val="24"/>
        </w:rPr>
        <w:t>对为服务基础框架</w:t>
      </w:r>
      <w:r>
        <w:rPr>
          <w:rFonts w:hint="eastAsia"/>
          <w:sz w:val="24"/>
        </w:rPr>
        <w:t>Netflix</w:t>
      </w:r>
      <w:r>
        <w:rPr>
          <w:rFonts w:hint="eastAsia"/>
          <w:sz w:val="24"/>
        </w:rPr>
        <w:t>的多个开源组件进行封装，同时实现了云端平台以及和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 w:rsidR="00184D36">
        <w:rPr>
          <w:rFonts w:hint="eastAsia"/>
          <w:sz w:val="24"/>
        </w:rPr>
        <w:t>开发框架的集成。</w:t>
      </w:r>
      <w:r w:rsidR="00184D36" w:rsidRPr="00184D36">
        <w:rPr>
          <w:rFonts w:hint="eastAsia"/>
          <w:sz w:val="24"/>
        </w:rPr>
        <w:t>它利用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的开发便利性巧妙地简化了分布式系统基础设施的开发，如服务发现注册、配置中心、消息总线、负载均衡、断路器、数据监控等，都可以用</w:t>
      </w:r>
      <w:r w:rsidR="00184D36" w:rsidRPr="00184D36">
        <w:rPr>
          <w:rFonts w:hint="eastAsia"/>
          <w:sz w:val="24"/>
        </w:rPr>
        <w:t>Spring Boot</w:t>
      </w:r>
      <w:r w:rsidR="00184D36" w:rsidRPr="00184D36">
        <w:rPr>
          <w:rFonts w:hint="eastAsia"/>
          <w:sz w:val="24"/>
        </w:rPr>
        <w:t>的开发风格做到一键启动和部署。</w:t>
      </w:r>
      <w:r w:rsidR="00B30B6E" w:rsidRPr="00B30B6E">
        <w:rPr>
          <w:rFonts w:hint="eastAsia"/>
          <w:sz w:val="24"/>
        </w:rPr>
        <w:t>Spring MVC</w:t>
      </w:r>
      <w:r w:rsidR="00B30B6E" w:rsidRPr="00B30B6E">
        <w:rPr>
          <w:rFonts w:hint="eastAsia"/>
          <w:sz w:val="24"/>
        </w:rPr>
        <w:t>是</w:t>
      </w:r>
      <w:r w:rsidR="00B30B6E" w:rsidRPr="00B30B6E">
        <w:rPr>
          <w:rFonts w:hint="eastAsia"/>
          <w:sz w:val="24"/>
        </w:rPr>
        <w:t>Spring WEB</w:t>
      </w:r>
      <w:r w:rsidR="00B30B6E" w:rsidRPr="00B30B6E">
        <w:rPr>
          <w:rFonts w:hint="eastAsia"/>
          <w:sz w:val="24"/>
        </w:rPr>
        <w:t>模块的一个应用框架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它分离了控制器、模型对象、分派器以及处理程序对象的角色</w:t>
      </w:r>
      <w:r w:rsidR="00B30B6E" w:rsidRPr="00B30B6E">
        <w:rPr>
          <w:rFonts w:hint="eastAsia"/>
          <w:sz w:val="24"/>
        </w:rPr>
        <w:t>,</w:t>
      </w:r>
      <w:r w:rsidR="00B30B6E" w:rsidRPr="00B30B6E">
        <w:rPr>
          <w:rFonts w:hint="eastAsia"/>
          <w:sz w:val="24"/>
        </w:rPr>
        <w:t>从而实现程序</w:t>
      </w:r>
      <w:r w:rsidR="00B30B6E" w:rsidRPr="00B30B6E">
        <w:rPr>
          <w:rFonts w:hint="eastAsia"/>
          <w:sz w:val="24"/>
        </w:rPr>
        <w:t>MVC</w:t>
      </w:r>
      <w:r w:rsidR="00B30B6E" w:rsidRPr="00B30B6E">
        <w:rPr>
          <w:rFonts w:hint="eastAsia"/>
          <w:sz w:val="24"/>
        </w:rPr>
        <w:t>模式的分层定制</w:t>
      </w:r>
      <w:r w:rsidR="00B30B6E" w:rsidRPr="00991C28">
        <w:rPr>
          <w:rFonts w:hint="eastAsia"/>
          <w:color w:val="FF0000"/>
          <w:sz w:val="24"/>
          <w:vertAlign w:val="superscript"/>
        </w:rPr>
        <w:t>[</w:t>
      </w:r>
      <w:r w:rsidR="00B30B6E">
        <w:rPr>
          <w:color w:val="FF0000"/>
          <w:sz w:val="24"/>
          <w:vertAlign w:val="superscript"/>
        </w:rPr>
        <w:t>5</w:t>
      </w:r>
      <w:r w:rsidR="00B30B6E" w:rsidRPr="00991C28">
        <w:rPr>
          <w:rFonts w:hint="eastAsia"/>
          <w:color w:val="FF0000"/>
          <w:sz w:val="24"/>
          <w:vertAlign w:val="superscript"/>
        </w:rPr>
        <w:t>]</w:t>
      </w:r>
      <w:r w:rsidR="00B30B6E" w:rsidRPr="00B30B6E">
        <w:rPr>
          <w:rFonts w:hint="eastAsia"/>
          <w:sz w:val="24"/>
        </w:rPr>
        <w:t>。</w:t>
      </w:r>
    </w:p>
    <w:p w14:paraId="797EC772" w14:textId="0FB65EF9" w:rsidR="00472B09" w:rsidRDefault="00184D36" w:rsidP="00472B09">
      <w:pPr>
        <w:spacing w:line="360" w:lineRule="auto"/>
        <w:ind w:firstLineChars="200" w:firstLine="480"/>
        <w:rPr>
          <w:sz w:val="24"/>
        </w:rPr>
      </w:pPr>
      <w:proofErr w:type="spellStart"/>
      <w:r>
        <w:rPr>
          <w:sz w:val="24"/>
        </w:rPr>
        <w:t>Nacos</w:t>
      </w:r>
      <w:proofErr w:type="spellEnd"/>
      <w:r>
        <w:rPr>
          <w:rFonts w:hint="eastAsia"/>
          <w:sz w:val="24"/>
        </w:rPr>
        <w:t>是</w:t>
      </w:r>
      <w:r w:rsidR="00E35979">
        <w:rPr>
          <w:rFonts w:hint="eastAsia"/>
          <w:sz w:val="24"/>
        </w:rPr>
        <w:t>Alibaba</w:t>
      </w:r>
      <w:r w:rsidR="00E35979">
        <w:rPr>
          <w:rFonts w:hint="eastAsia"/>
          <w:sz w:val="24"/>
        </w:rPr>
        <w:t>团队开发的一个更易于</w:t>
      </w:r>
      <w:proofErr w:type="gramStart"/>
      <w:r w:rsidR="00E35979">
        <w:rPr>
          <w:rFonts w:hint="eastAsia"/>
          <w:sz w:val="24"/>
        </w:rPr>
        <w:t>构建云</w:t>
      </w:r>
      <w:proofErr w:type="gramEnd"/>
      <w:r w:rsidR="00E35979">
        <w:rPr>
          <w:rFonts w:hint="eastAsia"/>
          <w:sz w:val="24"/>
        </w:rPr>
        <w:t>原生应用的动态服务发现、配置管理和服务管理平台。其功能包括：</w:t>
      </w:r>
      <w:r w:rsidR="00E35979" w:rsidRPr="00E35979">
        <w:rPr>
          <w:rFonts w:hint="eastAsia"/>
          <w:sz w:val="24"/>
        </w:rPr>
        <w:t>动态配置服务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服务发现及管理</w:t>
      </w:r>
      <w:r w:rsidR="00E35979">
        <w:rPr>
          <w:rFonts w:hint="eastAsia"/>
          <w:sz w:val="24"/>
        </w:rPr>
        <w:t>、</w:t>
      </w:r>
      <w:r w:rsidR="00E35979" w:rsidRPr="00E35979">
        <w:rPr>
          <w:rFonts w:hint="eastAsia"/>
          <w:sz w:val="24"/>
        </w:rPr>
        <w:t>动态</w:t>
      </w:r>
      <w:r w:rsidR="00E35979" w:rsidRPr="00E35979">
        <w:rPr>
          <w:rFonts w:hint="eastAsia"/>
          <w:sz w:val="24"/>
        </w:rPr>
        <w:t>DNS</w:t>
      </w:r>
      <w:r w:rsidR="00E35979" w:rsidRPr="00E35979">
        <w:rPr>
          <w:rFonts w:hint="eastAsia"/>
          <w:sz w:val="24"/>
        </w:rPr>
        <w:t>服务</w:t>
      </w:r>
      <w:r w:rsidR="00F60B91">
        <w:rPr>
          <w:rFonts w:hint="eastAsia"/>
          <w:sz w:val="24"/>
        </w:rPr>
        <w:t>。</w:t>
      </w:r>
      <w:r w:rsidR="00E35979" w:rsidRPr="00E35979">
        <w:rPr>
          <w:rFonts w:hint="eastAsia"/>
          <w:sz w:val="24"/>
        </w:rPr>
        <w:t>动态配置服务能够以中心化、外部化和动态化的方式管理所有环境的配置。动态配置消除了配置变更时重新部署应用和服务的需要。配置中心化</w:t>
      </w:r>
      <w:proofErr w:type="gramStart"/>
      <w:r w:rsidR="00E35979" w:rsidRPr="00E35979">
        <w:rPr>
          <w:rFonts w:hint="eastAsia"/>
          <w:sz w:val="24"/>
        </w:rPr>
        <w:t>管理让</w:t>
      </w:r>
      <w:proofErr w:type="gramEnd"/>
      <w:r w:rsidR="00E35979" w:rsidRPr="00E35979">
        <w:rPr>
          <w:rFonts w:hint="eastAsia"/>
          <w:sz w:val="24"/>
        </w:rPr>
        <w:t>实现无状态服务更简单，也让按需弹性扩展服务更容易。</w:t>
      </w:r>
      <w:r w:rsidR="00F60B91" w:rsidRPr="00F60B91">
        <w:rPr>
          <w:rFonts w:hint="eastAsia"/>
          <w:sz w:val="24"/>
        </w:rPr>
        <w:t>动态服务发现对以服务为中心的（例如</w:t>
      </w:r>
      <w:proofErr w:type="gramStart"/>
      <w:r w:rsidR="00F60B91" w:rsidRPr="00F60B91">
        <w:rPr>
          <w:rFonts w:hint="eastAsia"/>
          <w:sz w:val="24"/>
        </w:rPr>
        <w:t>微服务</w:t>
      </w:r>
      <w:proofErr w:type="gramEnd"/>
      <w:r w:rsidR="00F60B91" w:rsidRPr="00F60B91">
        <w:rPr>
          <w:rFonts w:hint="eastAsia"/>
          <w:sz w:val="24"/>
        </w:rPr>
        <w:t>和云原生）应用架构方式非常关键。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支持</w:t>
      </w:r>
      <w:r w:rsidR="00F60B91" w:rsidRPr="00F60B91">
        <w:rPr>
          <w:rFonts w:hint="eastAsia"/>
          <w:sz w:val="24"/>
        </w:rPr>
        <w:t>DNS-Based</w:t>
      </w:r>
      <w:r w:rsidR="00F60B91" w:rsidRPr="00F60B91">
        <w:rPr>
          <w:rFonts w:hint="eastAsia"/>
          <w:sz w:val="24"/>
        </w:rPr>
        <w:t>和</w:t>
      </w:r>
      <w:r w:rsidR="00F60B91" w:rsidRPr="00F60B91">
        <w:rPr>
          <w:rFonts w:hint="eastAsia"/>
          <w:sz w:val="24"/>
        </w:rPr>
        <w:t>RPC-Based</w:t>
      </w:r>
      <w:r w:rsidR="00F60B91" w:rsidRPr="00F60B91">
        <w:rPr>
          <w:rFonts w:hint="eastAsia"/>
          <w:sz w:val="24"/>
        </w:rPr>
        <w:t>（</w:t>
      </w:r>
      <w:r w:rsidR="00F60B91" w:rsidRPr="00F60B91">
        <w:rPr>
          <w:rFonts w:hint="eastAsia"/>
          <w:sz w:val="24"/>
        </w:rPr>
        <w:t>Dubbo</w:t>
      </w:r>
      <w:r w:rsidR="00F60B91" w:rsidRPr="00F60B91">
        <w:rPr>
          <w:rFonts w:hint="eastAsia"/>
          <w:sz w:val="24"/>
        </w:rPr>
        <w:t>、</w:t>
      </w:r>
      <w:proofErr w:type="spellStart"/>
      <w:r w:rsidR="00F60B91" w:rsidRPr="00F60B91">
        <w:rPr>
          <w:rFonts w:hint="eastAsia"/>
          <w:sz w:val="24"/>
        </w:rPr>
        <w:t>gRPC</w:t>
      </w:r>
      <w:proofErr w:type="spellEnd"/>
      <w:r w:rsidR="00F60B91" w:rsidRPr="00F60B91">
        <w:rPr>
          <w:rFonts w:hint="eastAsia"/>
          <w:sz w:val="24"/>
        </w:rPr>
        <w:t>）模式的服务发现。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也提供实时健康检查，以防止将请求发往不健康的主机或服务实例。借助</w:t>
      </w:r>
      <w:proofErr w:type="spellStart"/>
      <w:r w:rsidR="00F60B91" w:rsidRPr="00F60B91">
        <w:rPr>
          <w:rFonts w:hint="eastAsia"/>
          <w:sz w:val="24"/>
        </w:rPr>
        <w:t>Nacos</w:t>
      </w:r>
      <w:proofErr w:type="spellEnd"/>
      <w:r w:rsidR="00F60B91" w:rsidRPr="00F60B91">
        <w:rPr>
          <w:rFonts w:hint="eastAsia"/>
          <w:sz w:val="24"/>
        </w:rPr>
        <w:t>，可以更容易</w:t>
      </w:r>
      <w:r w:rsidR="00F60B91">
        <w:rPr>
          <w:rFonts w:hint="eastAsia"/>
          <w:sz w:val="24"/>
        </w:rPr>
        <w:t>地</w:t>
      </w:r>
      <w:r w:rsidR="00F60B91" w:rsidRPr="00F60B91">
        <w:rPr>
          <w:rFonts w:hint="eastAsia"/>
          <w:sz w:val="24"/>
        </w:rPr>
        <w:t>服务实现断路器。通过支持权重路由，动态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服务能轻松实现中间层负载均衡、更灵活的路由策略、流量控制以及简单数据中心内网的简单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解析服务。动态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服务还能让您更容易地实现以</w:t>
      </w:r>
      <w:r w:rsidR="00F60B91" w:rsidRPr="00F60B91">
        <w:rPr>
          <w:rFonts w:hint="eastAsia"/>
          <w:sz w:val="24"/>
        </w:rPr>
        <w:t>DNS</w:t>
      </w:r>
      <w:r w:rsidR="00F60B91" w:rsidRPr="00F60B91">
        <w:rPr>
          <w:rFonts w:hint="eastAsia"/>
          <w:sz w:val="24"/>
        </w:rPr>
        <w:t>协议为基础的服务发现，以消除耦合到厂商私有服务发现</w:t>
      </w:r>
      <w:r w:rsidR="00F60B91" w:rsidRPr="00F60B91">
        <w:rPr>
          <w:rFonts w:hint="eastAsia"/>
          <w:sz w:val="24"/>
        </w:rPr>
        <w:t>API</w:t>
      </w:r>
      <w:r w:rsidR="00F60B91" w:rsidRPr="00F60B91">
        <w:rPr>
          <w:rFonts w:hint="eastAsia"/>
          <w:sz w:val="24"/>
        </w:rPr>
        <w:t>上的风险。</w:t>
      </w:r>
      <w:r w:rsidR="00F60B91">
        <w:rPr>
          <w:rFonts w:hint="eastAsia"/>
          <w:sz w:val="24"/>
        </w:rPr>
        <w:t>尤其</w:t>
      </w:r>
      <w:proofErr w:type="spellStart"/>
      <w:r w:rsidR="00F60B91">
        <w:rPr>
          <w:rFonts w:hint="eastAsia"/>
          <w:sz w:val="24"/>
        </w:rPr>
        <w:t>Nacos</w:t>
      </w:r>
      <w:proofErr w:type="spellEnd"/>
      <w:r w:rsidR="00F60B91">
        <w:rPr>
          <w:rFonts w:hint="eastAsia"/>
          <w:sz w:val="24"/>
        </w:rPr>
        <w:t>能够无缝支持</w:t>
      </w:r>
      <w:r w:rsidR="00F60B91">
        <w:rPr>
          <w:rFonts w:hint="eastAsia"/>
          <w:sz w:val="24"/>
        </w:rPr>
        <w:t>Spring</w:t>
      </w:r>
      <w:r w:rsidR="00F60B91">
        <w:rPr>
          <w:sz w:val="24"/>
        </w:rPr>
        <w:t xml:space="preserve"> </w:t>
      </w:r>
      <w:r w:rsidR="00F60B91">
        <w:rPr>
          <w:rFonts w:hint="eastAsia"/>
          <w:sz w:val="24"/>
        </w:rPr>
        <w:t>Cloud</w:t>
      </w:r>
      <w:r w:rsidR="00F60B91">
        <w:rPr>
          <w:rFonts w:hint="eastAsia"/>
          <w:sz w:val="24"/>
        </w:rPr>
        <w:t>，易</w:t>
      </w:r>
      <w:r w:rsidR="00F60B91">
        <w:rPr>
          <w:rFonts w:hint="eastAsia"/>
          <w:sz w:val="24"/>
        </w:rPr>
        <w:lastRenderedPageBreak/>
        <w:t>于使用。因此选择</w:t>
      </w:r>
      <w:proofErr w:type="spellStart"/>
      <w:r w:rsidR="00F60B91">
        <w:rPr>
          <w:rFonts w:hint="eastAsia"/>
          <w:sz w:val="24"/>
        </w:rPr>
        <w:t>Nacos</w:t>
      </w:r>
      <w:proofErr w:type="spellEnd"/>
      <w:r w:rsidR="00F60B91">
        <w:rPr>
          <w:rFonts w:hint="eastAsia"/>
          <w:sz w:val="24"/>
        </w:rPr>
        <w:t>而放弃</w:t>
      </w:r>
      <w:r w:rsidR="00F60B91">
        <w:rPr>
          <w:sz w:val="24"/>
        </w:rPr>
        <w:t>Eureka</w:t>
      </w:r>
      <w:r w:rsidR="00F60B91">
        <w:rPr>
          <w:rFonts w:hint="eastAsia"/>
          <w:sz w:val="24"/>
        </w:rPr>
        <w:t>和</w:t>
      </w:r>
      <w:r w:rsidR="00F60B91">
        <w:rPr>
          <w:rFonts w:hint="eastAsia"/>
          <w:sz w:val="24"/>
        </w:rPr>
        <w:t>Z</w:t>
      </w:r>
      <w:r w:rsidR="00F60B91">
        <w:rPr>
          <w:sz w:val="24"/>
        </w:rPr>
        <w:t>ookeeper</w:t>
      </w:r>
      <w:r w:rsidR="00F60B91">
        <w:rPr>
          <w:rFonts w:hint="eastAsia"/>
          <w:sz w:val="24"/>
        </w:rPr>
        <w:t>。</w:t>
      </w:r>
    </w:p>
    <w:p w14:paraId="46803F1F" w14:textId="0C2F7921" w:rsidR="00F60B91" w:rsidRDefault="0003118F" w:rsidP="00021387">
      <w:pPr>
        <w:spacing w:line="360" w:lineRule="auto"/>
        <w:ind w:firstLineChars="200" w:firstLine="480"/>
        <w:rPr>
          <w:sz w:val="24"/>
        </w:rPr>
      </w:pPr>
      <w:proofErr w:type="spellStart"/>
      <w:r w:rsidRPr="0003118F">
        <w:rPr>
          <w:rFonts w:hint="eastAsia"/>
          <w:sz w:val="24"/>
        </w:rPr>
        <w:t>MyBatis</w:t>
      </w:r>
      <w:proofErr w:type="spellEnd"/>
      <w:r w:rsidRPr="0003118F">
        <w:rPr>
          <w:rFonts w:hint="eastAsia"/>
          <w:sz w:val="24"/>
        </w:rPr>
        <w:t xml:space="preserve"> </w:t>
      </w:r>
      <w:r w:rsidRPr="0003118F">
        <w:rPr>
          <w:rFonts w:hint="eastAsia"/>
          <w:sz w:val="24"/>
        </w:rPr>
        <w:t>是一款优秀的持久层框架，它支持定制化</w:t>
      </w:r>
      <w:r w:rsidRPr="0003118F">
        <w:rPr>
          <w:rFonts w:hint="eastAsia"/>
          <w:sz w:val="24"/>
        </w:rPr>
        <w:t xml:space="preserve"> SQL</w:t>
      </w:r>
      <w:r w:rsidRPr="0003118F">
        <w:rPr>
          <w:rFonts w:hint="eastAsia"/>
          <w:sz w:val="24"/>
        </w:rPr>
        <w:t>、存储过程以及高级映射</w:t>
      </w:r>
      <w:r w:rsidRPr="00991C28">
        <w:rPr>
          <w:rFonts w:hint="eastAsia"/>
          <w:color w:val="FF0000"/>
          <w:sz w:val="24"/>
          <w:vertAlign w:val="superscript"/>
        </w:rPr>
        <w:t>[</w:t>
      </w:r>
      <w:r>
        <w:rPr>
          <w:color w:val="FF0000"/>
          <w:sz w:val="24"/>
          <w:vertAlign w:val="superscript"/>
        </w:rPr>
        <w:t>8</w:t>
      </w:r>
      <w:r w:rsidRPr="00991C28">
        <w:rPr>
          <w:rFonts w:hint="eastAsia"/>
          <w:color w:val="FF0000"/>
          <w:sz w:val="24"/>
          <w:vertAlign w:val="superscript"/>
        </w:rPr>
        <w:t>]</w:t>
      </w:r>
      <w:r w:rsidRPr="0003118F">
        <w:rPr>
          <w:rFonts w:hint="eastAsia"/>
          <w:sz w:val="24"/>
        </w:rPr>
        <w:t>。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rFonts w:hint="eastAsia"/>
          <w:sz w:val="24"/>
        </w:rPr>
        <w:t>-Plus</w:t>
      </w:r>
      <w:r w:rsidR="00F60B91">
        <w:rPr>
          <w:rFonts w:hint="eastAsia"/>
          <w:sz w:val="24"/>
        </w:rPr>
        <w:t>是</w:t>
      </w:r>
      <w:proofErr w:type="spellStart"/>
      <w:r w:rsidR="00F60B91">
        <w:rPr>
          <w:rFonts w:hint="eastAsia"/>
          <w:sz w:val="24"/>
        </w:rPr>
        <w:t>baomihua</w:t>
      </w:r>
      <w:proofErr w:type="spellEnd"/>
      <w:r w:rsidR="00F60B91">
        <w:rPr>
          <w:rFonts w:hint="eastAsia"/>
          <w:sz w:val="24"/>
        </w:rPr>
        <w:t>开发的基于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rFonts w:hint="eastAsia"/>
          <w:sz w:val="24"/>
        </w:rPr>
        <w:t>框架，只做增强不做改变，引入它不会对现有工程产生影响，通过简单的配置，即可快速进行</w:t>
      </w:r>
      <w:proofErr w:type="gramStart"/>
      <w:r w:rsidR="00F60B91">
        <w:rPr>
          <w:rFonts w:hint="eastAsia"/>
          <w:sz w:val="24"/>
        </w:rPr>
        <w:t>增删改查操作</w:t>
      </w:r>
      <w:proofErr w:type="gramEnd"/>
      <w:r w:rsidR="00F60B91">
        <w:rPr>
          <w:rFonts w:hint="eastAsia"/>
          <w:sz w:val="24"/>
        </w:rPr>
        <w:t>，节省了大量时间</w:t>
      </w:r>
      <w:r>
        <w:rPr>
          <w:rFonts w:hint="eastAsia"/>
          <w:sz w:val="24"/>
        </w:rPr>
        <w:t>，</w:t>
      </w:r>
      <w:proofErr w:type="spellStart"/>
      <w:r w:rsidR="00F60B91">
        <w:rPr>
          <w:rFonts w:hint="eastAsia"/>
          <w:sz w:val="24"/>
        </w:rPr>
        <w:t>Mybatis</w:t>
      </w:r>
      <w:proofErr w:type="spellEnd"/>
      <w:r w:rsidR="00F60B91">
        <w:rPr>
          <w:sz w:val="24"/>
        </w:rPr>
        <w:t>-Plus</w:t>
      </w:r>
      <w:r w:rsidR="00F60B91">
        <w:rPr>
          <w:rFonts w:hint="eastAsia"/>
          <w:sz w:val="24"/>
        </w:rPr>
        <w:t>有丰富的附加功能，包括热加载、代码生成、分页、性能分析等功能一应俱全</w:t>
      </w:r>
      <w:r>
        <w:rPr>
          <w:rFonts w:hint="eastAsia"/>
          <w:sz w:val="24"/>
        </w:rPr>
        <w:t>。</w:t>
      </w:r>
    </w:p>
    <w:p w14:paraId="44C1CF8A" w14:textId="504D0A0B" w:rsidR="00021387" w:rsidRPr="0050366C" w:rsidRDefault="00472B09" w:rsidP="00FB6C2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>
        <w:rPr>
          <w:sz w:val="24"/>
        </w:rPr>
        <w:t>.js</w:t>
      </w:r>
      <w:r w:rsidRPr="00472B09">
        <w:rPr>
          <w:rFonts w:hint="eastAsia"/>
          <w:sz w:val="24"/>
        </w:rPr>
        <w:t>是一个构建用户界面的框架</w:t>
      </w:r>
      <w:r w:rsidRPr="00472B09">
        <w:rPr>
          <w:rFonts w:hint="eastAsia"/>
          <w:sz w:val="24"/>
        </w:rPr>
        <w:t>(</w:t>
      </w:r>
      <w:r w:rsidRPr="00472B09">
        <w:rPr>
          <w:rFonts w:hint="eastAsia"/>
          <w:sz w:val="24"/>
        </w:rPr>
        <w:t>库</w:t>
      </w:r>
      <w:r w:rsidRPr="00472B09">
        <w:rPr>
          <w:rFonts w:hint="eastAsia"/>
          <w:sz w:val="24"/>
        </w:rPr>
        <w:t>),</w:t>
      </w:r>
      <w:r w:rsidRPr="00472B09">
        <w:rPr>
          <w:rFonts w:hint="eastAsia"/>
          <w:sz w:val="24"/>
        </w:rPr>
        <w:t>它的目标是通过尽可能简单的</w:t>
      </w:r>
      <w:proofErr w:type="spellStart"/>
      <w:r>
        <w:rPr>
          <w:rFonts w:hint="eastAsia"/>
          <w:sz w:val="24"/>
        </w:rPr>
        <w:t>A</w:t>
      </w:r>
      <w:r w:rsidRPr="00472B09">
        <w:rPr>
          <w:rFonts w:hint="eastAsia"/>
          <w:sz w:val="24"/>
        </w:rPr>
        <w:t>pi</w:t>
      </w:r>
      <w:proofErr w:type="spellEnd"/>
      <w:r w:rsidRPr="00472B09">
        <w:rPr>
          <w:rFonts w:hint="eastAsia"/>
          <w:sz w:val="24"/>
        </w:rPr>
        <w:t>实现响应的数据绑定和组合的视图集合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自身不是一个全能框架的核心是只关注视图层</w:t>
      </w:r>
      <w:r w:rsidR="00FB6C24">
        <w:rPr>
          <w:rFonts w:hint="eastAsia"/>
          <w:sz w:val="24"/>
        </w:rPr>
        <w:t>，</w:t>
      </w:r>
      <w:r w:rsidRPr="00472B09">
        <w:rPr>
          <w:rFonts w:hint="eastAsia"/>
          <w:sz w:val="24"/>
        </w:rPr>
        <w:t>因此它非常容易学习，非常容易与其它库或已有项目整合</w:t>
      </w:r>
      <w:r w:rsidRPr="00472B09">
        <w:rPr>
          <w:rFonts w:hint="eastAsia"/>
          <w:sz w:val="24"/>
        </w:rPr>
        <w:t xml:space="preserve"> </w:t>
      </w:r>
      <w:r>
        <w:rPr>
          <w:sz w:val="24"/>
        </w:rPr>
        <w:t>V</w:t>
      </w:r>
      <w:r w:rsidRPr="00472B09">
        <w:rPr>
          <w:rFonts w:hint="eastAsia"/>
          <w:sz w:val="24"/>
        </w:rPr>
        <w:t>ue</w:t>
      </w:r>
      <w:r w:rsidRPr="00472B09">
        <w:rPr>
          <w:rFonts w:hint="eastAsia"/>
          <w:sz w:val="24"/>
        </w:rPr>
        <w:t>在与相关工具和支持</w:t>
      </w:r>
      <w:proofErr w:type="gramStart"/>
      <w:r w:rsidRPr="00472B09">
        <w:rPr>
          <w:rFonts w:hint="eastAsia"/>
          <w:sz w:val="24"/>
        </w:rPr>
        <w:t>库一起</w:t>
      </w:r>
      <w:proofErr w:type="gramEnd"/>
      <w:r w:rsidRPr="00472B09">
        <w:rPr>
          <w:rFonts w:hint="eastAsia"/>
          <w:sz w:val="24"/>
        </w:rPr>
        <w:t>使用时</w:t>
      </w:r>
      <w:r w:rsidRPr="00472B09">
        <w:rPr>
          <w:rFonts w:hint="eastAsia"/>
          <w:sz w:val="24"/>
        </w:rPr>
        <w:t xml:space="preserve">, </w:t>
      </w:r>
      <w:r w:rsidRPr="00472B09">
        <w:rPr>
          <w:rFonts w:hint="eastAsia"/>
          <w:sz w:val="24"/>
        </w:rPr>
        <w:t>也能完美地驱动复杂的单页应用</w:t>
      </w:r>
      <w:r>
        <w:rPr>
          <w:rFonts w:hint="eastAsia"/>
          <w:sz w:val="24"/>
        </w:rPr>
        <w:t>。</w:t>
      </w:r>
    </w:p>
    <w:p w14:paraId="5492A221" w14:textId="44144F9E" w:rsidR="00B24D53" w:rsidRPr="00DC77FC" w:rsidRDefault="00B24D53" w:rsidP="00184D36">
      <w:pPr>
        <w:pStyle w:val="2"/>
      </w:pPr>
      <w:bookmarkStart w:id="109" w:name="_Toc6841177"/>
      <w:bookmarkStart w:id="110" w:name="_Toc6841974"/>
      <w:bookmarkStart w:id="111" w:name="_Toc6873452"/>
      <w:r>
        <w:t>3.</w:t>
      </w:r>
      <w:r>
        <w:rPr>
          <w:rFonts w:hint="eastAsia"/>
        </w:rPr>
        <w:t xml:space="preserve">2 </w:t>
      </w:r>
      <w:r>
        <w:rPr>
          <w:rFonts w:hint="eastAsia"/>
        </w:rPr>
        <w:t>软件体系结构设计</w:t>
      </w:r>
      <w:bookmarkEnd w:id="109"/>
      <w:bookmarkEnd w:id="110"/>
      <w:bookmarkEnd w:id="111"/>
    </w:p>
    <w:p w14:paraId="18629F63" w14:textId="78C7F094" w:rsidR="00C8504F" w:rsidRPr="00FE55E3" w:rsidRDefault="00447B3F" w:rsidP="0086287C">
      <w:pPr>
        <w:pStyle w:val="3"/>
      </w:pPr>
      <w:bookmarkStart w:id="112" w:name="_Toc335598655"/>
      <w:bookmarkStart w:id="113" w:name="_Toc6841178"/>
      <w:bookmarkStart w:id="114" w:name="_Toc6841975"/>
      <w:bookmarkStart w:id="115" w:name="_Toc6873453"/>
      <w:r>
        <w:t>3.</w:t>
      </w:r>
      <w:r>
        <w:rPr>
          <w:rFonts w:hint="eastAsia"/>
        </w:rPr>
        <w:t>2</w:t>
      </w:r>
      <w:r w:rsidR="00C8504F" w:rsidRPr="00FE55E3">
        <w:t>.1</w:t>
      </w:r>
      <w:r w:rsidR="007518E2" w:rsidRPr="00FE55E3">
        <w:rPr>
          <w:rFonts w:hint="eastAsia"/>
        </w:rPr>
        <w:t xml:space="preserve"> </w:t>
      </w:r>
      <w:r w:rsidR="00C8504F" w:rsidRPr="00FE55E3">
        <w:t>功能</w:t>
      </w:r>
      <w:bookmarkEnd w:id="112"/>
      <w:r w:rsidR="00291321">
        <w:rPr>
          <w:rFonts w:hint="eastAsia"/>
        </w:rPr>
        <w:t>结构</w:t>
      </w:r>
      <w:bookmarkEnd w:id="113"/>
      <w:bookmarkEnd w:id="114"/>
      <w:bookmarkEnd w:id="115"/>
    </w:p>
    <w:p w14:paraId="1A8952D0" w14:textId="77777777" w:rsidR="00C8504F" w:rsidRPr="00D51B62" w:rsidRDefault="00C8504F" w:rsidP="00D51B62">
      <w:pPr>
        <w:spacing w:line="360" w:lineRule="auto"/>
        <w:ind w:firstLineChars="200" w:firstLine="480"/>
        <w:rPr>
          <w:sz w:val="24"/>
        </w:rPr>
      </w:pPr>
      <w:r w:rsidRPr="00D51B62">
        <w:rPr>
          <w:sz w:val="24"/>
        </w:rPr>
        <w:t>根据需求调研结果确定本系统主要包括以下功能模块，如图</w:t>
      </w:r>
      <w:r w:rsidR="00EA79D2" w:rsidRPr="00D51B62">
        <w:rPr>
          <w:sz w:val="24"/>
        </w:rPr>
        <w:t>3.</w:t>
      </w:r>
      <w:r w:rsidR="003F13B4" w:rsidRPr="00D51B62">
        <w:rPr>
          <w:rFonts w:hint="eastAsia"/>
          <w:sz w:val="24"/>
        </w:rPr>
        <w:t>1</w:t>
      </w:r>
      <w:r w:rsidRPr="00D51B62">
        <w:rPr>
          <w:sz w:val="24"/>
        </w:rPr>
        <w:t>所示。</w:t>
      </w:r>
    </w:p>
    <w:p w14:paraId="213AB1BB" w14:textId="293152AE" w:rsidR="00344492" w:rsidRDefault="003F537C" w:rsidP="00D51B6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21A8355" wp14:editId="5F04C443">
            <wp:extent cx="5753100" cy="483235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9ED" w:rsidRPr="00291C63">
        <w:rPr>
          <w:rFonts w:ascii="宋体" w:hAnsi="宋体" w:cs="宋体"/>
          <w:kern w:val="0"/>
          <w:sz w:val="24"/>
        </w:rPr>
        <w:fldChar w:fldCharType="begin"/>
      </w:r>
      <w:r w:rsidR="00C809ED" w:rsidRPr="00291C63">
        <w:rPr>
          <w:rFonts w:ascii="宋体" w:hAnsi="宋体" w:cs="宋体"/>
          <w:kern w:val="0"/>
          <w:sz w:val="24"/>
        </w:rPr>
        <w:instrText xml:space="preserve"> INCLUDEPICTURE "C:\\Users\\TGX\\AppData\\Roaming\\Tencent\\Users\\314043164\\QQ\\WinTemp\\RichOle\\R5)ELA)RBV()]1$]_OV`VSO.jpg" \* MERGEFORMATINET </w:instrText>
      </w:r>
      <w:r w:rsidR="00C809ED" w:rsidRPr="00291C63">
        <w:rPr>
          <w:rFonts w:ascii="宋体" w:hAnsi="宋体" w:cs="宋体"/>
          <w:kern w:val="0"/>
          <w:sz w:val="24"/>
        </w:rPr>
        <w:fldChar w:fldCharType="end"/>
      </w:r>
    </w:p>
    <w:p w14:paraId="63C1274D" w14:textId="77777777" w:rsidR="003F13B4" w:rsidRPr="003F13B4" w:rsidRDefault="003F13B4" w:rsidP="003F13B4">
      <w:pPr>
        <w:pStyle w:val="afc"/>
        <w:ind w:left="425"/>
        <w:jc w:val="center"/>
      </w:pPr>
      <w:r w:rsidRPr="003F13B4">
        <w:rPr>
          <w:rFonts w:hint="eastAsia"/>
        </w:rPr>
        <w:t>图</w:t>
      </w:r>
      <w:r w:rsidRPr="003F13B4">
        <w:rPr>
          <w:rFonts w:hint="eastAsia"/>
        </w:rPr>
        <w:t>3.1</w:t>
      </w:r>
      <w:r w:rsidR="006E5465">
        <w:rPr>
          <w:rFonts w:hint="eastAsia"/>
        </w:rPr>
        <w:t>系统</w:t>
      </w:r>
      <w:r w:rsidRPr="003F13B4">
        <w:rPr>
          <w:rFonts w:hint="eastAsia"/>
        </w:rPr>
        <w:t>功能结构图</w:t>
      </w:r>
    </w:p>
    <w:p w14:paraId="1A34B052" w14:textId="222A1D11" w:rsidR="004B4EEB" w:rsidRDefault="004E1BBF" w:rsidP="00F72270">
      <w:pPr>
        <w:pStyle w:val="3"/>
        <w:rPr>
          <w:color w:val="FF0000"/>
          <w:sz w:val="24"/>
        </w:rPr>
      </w:pPr>
      <w:bookmarkStart w:id="116" w:name="_Toc6841179"/>
      <w:bookmarkStart w:id="117" w:name="_Toc6841976"/>
      <w:bookmarkStart w:id="118" w:name="_Toc6873454"/>
      <w:r>
        <w:lastRenderedPageBreak/>
        <w:t>3.</w:t>
      </w:r>
      <w:r>
        <w:rPr>
          <w:rFonts w:hint="eastAsia"/>
        </w:rPr>
        <w:t>2</w:t>
      </w:r>
      <w:r w:rsidRPr="00FE55E3">
        <w:t>.</w:t>
      </w:r>
      <w:r>
        <w:rPr>
          <w:rFonts w:hint="eastAsia"/>
        </w:rPr>
        <w:t>2</w:t>
      </w:r>
      <w:r w:rsidRPr="00FE55E3">
        <w:rPr>
          <w:rFonts w:hint="eastAsia"/>
        </w:rPr>
        <w:t xml:space="preserve"> </w:t>
      </w:r>
      <w:r>
        <w:rPr>
          <w:rFonts w:hint="eastAsia"/>
        </w:rPr>
        <w:t>系统</w:t>
      </w:r>
      <w:r w:rsidR="00291321">
        <w:rPr>
          <w:rFonts w:hint="eastAsia"/>
        </w:rPr>
        <w:t>架构</w:t>
      </w:r>
      <w:bookmarkEnd w:id="116"/>
      <w:bookmarkEnd w:id="117"/>
      <w:bookmarkEnd w:id="118"/>
    </w:p>
    <w:p w14:paraId="1C7DC6D8" w14:textId="77777777" w:rsidR="009D26D2" w:rsidRDefault="00FD5624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</w:t>
      </w:r>
      <w:r w:rsidR="002E4B8A">
        <w:rPr>
          <w:rFonts w:hint="eastAsia"/>
          <w:sz w:val="24"/>
        </w:rPr>
        <w:t>页面使用</w:t>
      </w:r>
      <w:r w:rsidR="002E4B8A">
        <w:rPr>
          <w:rFonts w:hint="eastAsia"/>
          <w:sz w:val="24"/>
        </w:rPr>
        <w:t>Vue</w:t>
      </w:r>
      <w:r w:rsidR="002E4B8A">
        <w:rPr>
          <w:sz w:val="24"/>
        </w:rPr>
        <w:t>.js + Element-UI</w:t>
      </w:r>
      <w:r w:rsidR="002E4B8A">
        <w:rPr>
          <w:rFonts w:hint="eastAsia"/>
          <w:sz w:val="24"/>
        </w:rPr>
        <w:t>作为页面显示，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基于</w:t>
      </w:r>
      <w:r w:rsidR="002E4B8A">
        <w:rPr>
          <w:rFonts w:hint="eastAsia"/>
          <w:sz w:val="24"/>
        </w:rPr>
        <w:t>MVVM</w:t>
      </w:r>
      <w:r w:rsidR="002E4B8A">
        <w:rPr>
          <w:rFonts w:hint="eastAsia"/>
          <w:sz w:val="24"/>
        </w:rPr>
        <w:t>模式，通过数据驱动进行双向绑定。</w:t>
      </w:r>
      <w:r w:rsidRPr="00FD5624">
        <w:rPr>
          <w:rFonts w:hint="eastAsia"/>
          <w:sz w:val="24"/>
        </w:rPr>
        <w:t>UI</w:t>
      </w:r>
      <w:r w:rsidRPr="00FD5624">
        <w:rPr>
          <w:rFonts w:hint="eastAsia"/>
          <w:sz w:val="24"/>
        </w:rPr>
        <w:t>是饿了么团队提供的一套基于</w:t>
      </w:r>
      <w:r w:rsidRPr="00FD5624">
        <w:rPr>
          <w:rFonts w:hint="eastAsia"/>
          <w:sz w:val="24"/>
        </w:rPr>
        <w:t>Vue2.0</w:t>
      </w:r>
      <w:r w:rsidRPr="00FD5624">
        <w:rPr>
          <w:rFonts w:hint="eastAsia"/>
          <w:sz w:val="24"/>
        </w:rPr>
        <w:t>的组件库，可以快速搭建网站，提高开发效率</w:t>
      </w:r>
      <w:r>
        <w:rPr>
          <w:rFonts w:hint="eastAsia"/>
          <w:sz w:val="24"/>
        </w:rPr>
        <w:t>。</w:t>
      </w:r>
      <w:r w:rsidR="002E4B8A">
        <w:rPr>
          <w:rFonts w:hint="eastAsia"/>
          <w:sz w:val="24"/>
        </w:rPr>
        <w:t>Vue</w:t>
      </w:r>
      <w:r w:rsidR="002E4B8A">
        <w:rPr>
          <w:rFonts w:hint="eastAsia"/>
          <w:sz w:val="24"/>
        </w:rPr>
        <w:t>将页面拆分成多个模块，主模</w:t>
      </w:r>
      <w:proofErr w:type="gramStart"/>
      <w:r w:rsidR="002E4B8A">
        <w:rPr>
          <w:rFonts w:hint="eastAsia"/>
          <w:sz w:val="24"/>
        </w:rPr>
        <w:t>块分为</w:t>
      </w:r>
      <w:proofErr w:type="gramEnd"/>
      <w:r w:rsidR="002E4B8A">
        <w:rPr>
          <w:rFonts w:hint="eastAsia"/>
          <w:sz w:val="24"/>
        </w:rPr>
        <w:t>头部的菜单栏和主体部分，主体部分通过路由切换不同的模块，模块与模块之间通过</w:t>
      </w:r>
      <w:r w:rsidR="002E4B8A">
        <w:rPr>
          <w:rFonts w:hint="eastAsia"/>
          <w:sz w:val="24"/>
        </w:rPr>
        <w:t>Bus</w:t>
      </w:r>
      <w:r w:rsidR="002E4B8A">
        <w:rPr>
          <w:rFonts w:hint="eastAsia"/>
          <w:sz w:val="24"/>
        </w:rPr>
        <w:t>传递数据，</w:t>
      </w:r>
      <w:r>
        <w:rPr>
          <w:rFonts w:hint="eastAsia"/>
          <w:sz w:val="24"/>
        </w:rPr>
        <w:t>与服务器之间的通信</w:t>
      </w:r>
      <w:r w:rsidR="002E4B8A">
        <w:rPr>
          <w:rFonts w:hint="eastAsia"/>
          <w:sz w:val="24"/>
        </w:rPr>
        <w:t>使用</w:t>
      </w:r>
      <w:proofErr w:type="spellStart"/>
      <w:r w:rsidR="002E4B8A">
        <w:rPr>
          <w:rFonts w:hint="eastAsia"/>
          <w:sz w:val="24"/>
        </w:rPr>
        <w:t>Axios</w:t>
      </w:r>
      <w:proofErr w:type="spellEnd"/>
      <w:r>
        <w:rPr>
          <w:rFonts w:hint="eastAsia"/>
          <w:sz w:val="24"/>
        </w:rPr>
        <w:t>。</w:t>
      </w:r>
    </w:p>
    <w:p w14:paraId="6E47B1D0" w14:textId="1995A23D" w:rsidR="006E4B91" w:rsidRDefault="006E4B91" w:rsidP="009D26D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前端系统架构图如图</w:t>
      </w:r>
      <w:r>
        <w:rPr>
          <w:rFonts w:hint="eastAsia"/>
          <w:sz w:val="24"/>
        </w:rPr>
        <w:t>3</w:t>
      </w:r>
      <w:r>
        <w:rPr>
          <w:sz w:val="24"/>
        </w:rPr>
        <w:t>.2</w:t>
      </w:r>
      <w:r>
        <w:rPr>
          <w:rFonts w:hint="eastAsia"/>
          <w:sz w:val="24"/>
        </w:rPr>
        <w:t>所示。</w:t>
      </w:r>
    </w:p>
    <w:p w14:paraId="6A9D27CB" w14:textId="1718FF33" w:rsidR="009D26D2" w:rsidRDefault="009D26D2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E30569C" wp14:editId="6F9FF0C7">
            <wp:extent cx="5760085" cy="254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未命名文件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136E" w14:textId="59391173" w:rsidR="009D26D2" w:rsidRDefault="009D26D2" w:rsidP="009D26D2">
      <w:pPr>
        <w:spacing w:line="360" w:lineRule="auto"/>
        <w:ind w:left="2940" w:firstLine="420"/>
        <w:rPr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2</w:t>
      </w:r>
      <w:r w:rsidRPr="00921D27">
        <w:rPr>
          <w:szCs w:val="21"/>
        </w:rPr>
        <w:t xml:space="preserve"> </w:t>
      </w:r>
      <w:r>
        <w:rPr>
          <w:rFonts w:hint="eastAsia"/>
          <w:szCs w:val="21"/>
        </w:rPr>
        <w:t>前端</w:t>
      </w:r>
      <w:r w:rsidRPr="00921D27"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58BA71FE" w14:textId="77777777" w:rsidR="006E4B91" w:rsidRDefault="00FD5624" w:rsidP="00F7227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后端服务器使用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Cloud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架构，配合</w:t>
      </w:r>
      <w:r>
        <w:rPr>
          <w:rFonts w:hint="eastAsia"/>
          <w:sz w:val="24"/>
        </w:rPr>
        <w:t>Spring</w:t>
      </w:r>
      <w:r>
        <w:rPr>
          <w:sz w:val="24"/>
        </w:rPr>
        <w:t xml:space="preserve"> </w:t>
      </w:r>
      <w:r>
        <w:rPr>
          <w:rFonts w:hint="eastAsia"/>
          <w:sz w:val="24"/>
        </w:rPr>
        <w:t>Boot</w:t>
      </w:r>
      <w:r>
        <w:rPr>
          <w:rFonts w:hint="eastAsia"/>
          <w:sz w:val="24"/>
        </w:rPr>
        <w:t>进行快速搭建</w:t>
      </w:r>
      <w:r w:rsidR="00697657">
        <w:rPr>
          <w:rFonts w:hint="eastAsia"/>
          <w:sz w:val="24"/>
        </w:rPr>
        <w:t>单个服务。</w:t>
      </w:r>
      <w:r w:rsidR="00012D42">
        <w:rPr>
          <w:rFonts w:hint="eastAsia"/>
          <w:sz w:val="24"/>
        </w:rPr>
        <w:t>服务与服务之间通过</w:t>
      </w:r>
      <w:proofErr w:type="spellStart"/>
      <w:r w:rsidR="00012D42">
        <w:rPr>
          <w:rFonts w:hint="eastAsia"/>
          <w:sz w:val="24"/>
        </w:rPr>
        <w:t>Nacos</w:t>
      </w:r>
      <w:proofErr w:type="spellEnd"/>
      <w:r w:rsidR="00012D42">
        <w:rPr>
          <w:rFonts w:hint="eastAsia"/>
          <w:sz w:val="24"/>
        </w:rPr>
        <w:t>作为服务发现，它作为一个中间人，管理所有服务，服务与服务之间通过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调用</w:t>
      </w:r>
      <w:r w:rsidR="00012D42">
        <w:rPr>
          <w:rFonts w:hint="eastAsia"/>
          <w:sz w:val="24"/>
        </w:rPr>
        <w:t>HTTP</w:t>
      </w:r>
      <w:r w:rsidR="00012D42">
        <w:rPr>
          <w:sz w:val="24"/>
        </w:rPr>
        <w:t xml:space="preserve"> </w:t>
      </w:r>
      <w:r w:rsidR="00012D42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，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是</w:t>
      </w:r>
      <w:r w:rsidR="00697657">
        <w:rPr>
          <w:rFonts w:hint="eastAsia"/>
          <w:sz w:val="24"/>
        </w:rPr>
        <w:t>Netflix</w:t>
      </w:r>
      <w:r w:rsidR="00697657">
        <w:rPr>
          <w:rFonts w:hint="eastAsia"/>
          <w:sz w:val="24"/>
        </w:rPr>
        <w:t>开发的声明式、模块化的</w:t>
      </w:r>
      <w:r w:rsidR="00697657">
        <w:rPr>
          <w:rFonts w:hint="eastAsia"/>
          <w:sz w:val="24"/>
        </w:rPr>
        <w:t>HTTP</w:t>
      </w:r>
      <w:r w:rsidR="00697657">
        <w:rPr>
          <w:rFonts w:hint="eastAsia"/>
          <w:sz w:val="24"/>
        </w:rPr>
        <w:t>客户端，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Cloud</w:t>
      </w:r>
      <w:r w:rsidR="00697657">
        <w:rPr>
          <w:rFonts w:hint="eastAsia"/>
          <w:sz w:val="24"/>
        </w:rPr>
        <w:t>支持</w:t>
      </w:r>
      <w:r w:rsidR="00697657">
        <w:rPr>
          <w:rFonts w:hint="eastAsia"/>
          <w:sz w:val="24"/>
        </w:rPr>
        <w:t>Feign</w:t>
      </w:r>
      <w:r w:rsidR="00697657">
        <w:rPr>
          <w:rFonts w:hint="eastAsia"/>
          <w:sz w:val="24"/>
        </w:rPr>
        <w:t>的</w:t>
      </w:r>
      <w:r w:rsidR="00697657">
        <w:rPr>
          <w:rFonts w:hint="eastAsia"/>
          <w:sz w:val="24"/>
        </w:rPr>
        <w:t>Spring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MVC</w:t>
      </w:r>
      <w:r w:rsidR="00697657">
        <w:rPr>
          <w:rFonts w:hint="eastAsia"/>
          <w:sz w:val="24"/>
        </w:rPr>
        <w:t>的注解，通过注解调用</w:t>
      </w:r>
      <w:r w:rsidR="00697657">
        <w:rPr>
          <w:rFonts w:hint="eastAsia"/>
          <w:sz w:val="24"/>
        </w:rPr>
        <w:t>HTTP</w:t>
      </w:r>
      <w:r w:rsidR="00697657">
        <w:rPr>
          <w:sz w:val="24"/>
        </w:rPr>
        <w:t xml:space="preserve"> </w:t>
      </w:r>
      <w:r w:rsidR="00697657">
        <w:rPr>
          <w:rFonts w:hint="eastAsia"/>
          <w:sz w:val="24"/>
        </w:rPr>
        <w:t>API</w:t>
      </w:r>
      <w:r w:rsidR="00697657">
        <w:rPr>
          <w:rFonts w:hint="eastAsia"/>
          <w:sz w:val="24"/>
        </w:rPr>
        <w:t>。</w:t>
      </w:r>
    </w:p>
    <w:p w14:paraId="71F01C68" w14:textId="1D48F8CE" w:rsidR="00E77D52" w:rsidRPr="00E77D52" w:rsidRDefault="006E4B91" w:rsidP="006E4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服务分为消费服务和生产服务，消费服务负责</w:t>
      </w:r>
      <w:r w:rsidR="00F50C26">
        <w:rPr>
          <w:rFonts w:hint="eastAsia"/>
          <w:sz w:val="24"/>
        </w:rPr>
        <w:t>接收前端请求，身份验证、权限控制，通过</w:t>
      </w:r>
      <w:r>
        <w:rPr>
          <w:rFonts w:hint="eastAsia"/>
          <w:sz w:val="24"/>
        </w:rPr>
        <w:t>调用生产服务，对数据进行整理</w:t>
      </w:r>
      <w:r w:rsidR="00F50C26">
        <w:rPr>
          <w:rFonts w:hint="eastAsia"/>
          <w:sz w:val="24"/>
        </w:rPr>
        <w:t>返回给前端</w:t>
      </w:r>
      <w:r>
        <w:rPr>
          <w:rFonts w:hint="eastAsia"/>
          <w:sz w:val="24"/>
        </w:rPr>
        <w:t>，生产服务负责访问数据库，为消费服务提供接口。数据库访问使用</w:t>
      </w:r>
      <w:proofErr w:type="spellStart"/>
      <w:r>
        <w:rPr>
          <w:rFonts w:hint="eastAsia"/>
          <w:sz w:val="24"/>
        </w:rPr>
        <w:t>Mybatis</w:t>
      </w:r>
      <w:proofErr w:type="spellEnd"/>
      <w:r>
        <w:rPr>
          <w:rFonts w:hint="eastAsia"/>
          <w:sz w:val="24"/>
        </w:rPr>
        <w:t>框架，对数据库进行</w:t>
      </w:r>
      <w:proofErr w:type="gramStart"/>
      <w:r>
        <w:rPr>
          <w:rFonts w:hint="eastAsia"/>
          <w:sz w:val="24"/>
        </w:rPr>
        <w:t>增删改查的</w:t>
      </w:r>
      <w:proofErr w:type="gramEnd"/>
      <w:r>
        <w:rPr>
          <w:rFonts w:hint="eastAsia"/>
          <w:sz w:val="24"/>
        </w:rPr>
        <w:t>操作。</w:t>
      </w:r>
      <w:r w:rsidR="000D4FB8">
        <w:rPr>
          <w:rFonts w:hint="eastAsia"/>
          <w:sz w:val="24"/>
        </w:rPr>
        <w:t>系统中还包含通用模块，模块中包含服务间通用的实例，例如</w:t>
      </w:r>
      <w:r w:rsidR="000D4FB8">
        <w:rPr>
          <w:rFonts w:hint="eastAsia"/>
          <w:sz w:val="24"/>
        </w:rPr>
        <w:t>VO</w:t>
      </w:r>
      <w:r w:rsidR="000D4FB8">
        <w:rPr>
          <w:rFonts w:hint="eastAsia"/>
          <w:sz w:val="24"/>
        </w:rPr>
        <w:t>、</w:t>
      </w:r>
      <w:r w:rsidR="000D4FB8">
        <w:rPr>
          <w:rFonts w:hint="eastAsia"/>
          <w:sz w:val="24"/>
        </w:rPr>
        <w:t>DTO</w:t>
      </w:r>
      <w:r w:rsidR="000D4FB8">
        <w:rPr>
          <w:rFonts w:hint="eastAsia"/>
          <w:sz w:val="24"/>
        </w:rPr>
        <w:t>等，还包括通用的工具模块，例如</w:t>
      </w:r>
      <w:r w:rsidR="000D4FB8">
        <w:rPr>
          <w:rFonts w:hint="eastAsia"/>
          <w:sz w:val="24"/>
        </w:rPr>
        <w:t>Json</w:t>
      </w:r>
      <w:r w:rsidR="000D4FB8">
        <w:rPr>
          <w:rFonts w:hint="eastAsia"/>
          <w:sz w:val="24"/>
        </w:rPr>
        <w:t>转换模块，时间模块等。</w:t>
      </w:r>
    </w:p>
    <w:p w14:paraId="0CC724B4" w14:textId="77777777" w:rsidR="00F20206" w:rsidRDefault="00F50C26" w:rsidP="00F2020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后端</w:t>
      </w:r>
      <w:r w:rsidR="00DC1D2D">
        <w:rPr>
          <w:rFonts w:hint="eastAsia"/>
          <w:sz w:val="24"/>
        </w:rPr>
        <w:t>服务端系统架构图如图</w:t>
      </w:r>
      <w:r w:rsidR="00DC1D2D">
        <w:rPr>
          <w:rFonts w:hint="eastAsia"/>
          <w:sz w:val="24"/>
        </w:rPr>
        <w:t>3.3</w:t>
      </w:r>
      <w:r w:rsidR="00DC1D2D">
        <w:rPr>
          <w:rFonts w:hint="eastAsia"/>
          <w:sz w:val="24"/>
        </w:rPr>
        <w:t>所示。</w:t>
      </w:r>
    </w:p>
    <w:p w14:paraId="35868001" w14:textId="0F536144" w:rsidR="00DC1D2D" w:rsidRPr="00F20206" w:rsidRDefault="00F20206" w:rsidP="00F20206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45D64E" wp14:editId="29FF6611">
            <wp:extent cx="5198185" cy="5444836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13" cy="551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D2D">
        <w:fldChar w:fldCharType="begin"/>
      </w:r>
      <w:r w:rsidR="00553E04">
        <w:rPr>
          <w:rFonts w:hint="eastAsia"/>
        </w:rPr>
        <w:instrText xml:space="preserve"> INCLUDEPICTURE "C:\\Users\\bo.fan\\</w:instrText>
      </w:r>
      <w:r w:rsidR="00553E04">
        <w:rPr>
          <w:rFonts w:hint="eastAsia"/>
        </w:rPr>
        <w:instrText>毕设</w:instrText>
      </w:r>
      <w:r w:rsidR="00553E04">
        <w:rPr>
          <w:rFonts w:hint="eastAsia"/>
        </w:rPr>
        <w:instrText>\\do\\</w:instrText>
      </w:r>
      <w:r w:rsidR="00553E04">
        <w:rPr>
          <w:rFonts w:hint="eastAsia"/>
        </w:rPr>
        <w:instrText>架构图</w:instrText>
      </w:r>
      <w:r w:rsidR="00553E04">
        <w:rPr>
          <w:rFonts w:hint="eastAsia"/>
        </w:rPr>
        <w:instrText xml:space="preserve">.png" \* MERGEFORMAT </w:instrText>
      </w:r>
      <w:r w:rsidR="00DC1D2D">
        <w:fldChar w:fldCharType="end"/>
      </w:r>
    </w:p>
    <w:p w14:paraId="03E97198" w14:textId="77777777" w:rsidR="00DC1D2D" w:rsidRPr="004E1BBF" w:rsidRDefault="00DC1D2D" w:rsidP="00DC1D2D">
      <w:pPr>
        <w:spacing w:beforeLines="50" w:before="120" w:line="360" w:lineRule="auto"/>
        <w:jc w:val="center"/>
        <w:rPr>
          <w:color w:val="FF0000"/>
          <w:sz w:val="24"/>
        </w:rPr>
      </w:pPr>
      <w:r>
        <w:rPr>
          <w:szCs w:val="21"/>
        </w:rPr>
        <w:t>图</w:t>
      </w:r>
      <w:r>
        <w:rPr>
          <w:szCs w:val="21"/>
        </w:rPr>
        <w:t>3.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服务端</w:t>
      </w:r>
      <w:r>
        <w:rPr>
          <w:szCs w:val="21"/>
        </w:rPr>
        <w:t>系统</w:t>
      </w:r>
      <w:r>
        <w:rPr>
          <w:rFonts w:hint="eastAsia"/>
          <w:szCs w:val="21"/>
        </w:rPr>
        <w:t>架构图</w:t>
      </w:r>
    </w:p>
    <w:p w14:paraId="414E6233" w14:textId="756A895D" w:rsidR="00964BB4" w:rsidRDefault="00964BB4" w:rsidP="00184D36">
      <w:pPr>
        <w:pStyle w:val="2"/>
      </w:pPr>
      <w:bookmarkStart w:id="119" w:name="_Toc6841180"/>
      <w:bookmarkStart w:id="120" w:name="_Toc6841977"/>
      <w:bookmarkStart w:id="121" w:name="_Toc6873455"/>
      <w:r>
        <w:t>3.</w:t>
      </w:r>
      <w:r w:rsidR="00F20206">
        <w:t>3</w:t>
      </w:r>
      <w:r>
        <w:rPr>
          <w:rFonts w:hint="eastAsia"/>
        </w:rPr>
        <w:t xml:space="preserve"> </w:t>
      </w:r>
      <w:r>
        <w:t>数据库设计</w:t>
      </w:r>
      <w:bookmarkEnd w:id="119"/>
      <w:bookmarkEnd w:id="120"/>
      <w:bookmarkEnd w:id="121"/>
    </w:p>
    <w:p w14:paraId="23D46D52" w14:textId="09B1D2C8" w:rsidR="00E77D52" w:rsidRPr="00E77D52" w:rsidRDefault="00964BB4" w:rsidP="00BC419C">
      <w:pPr>
        <w:pStyle w:val="3"/>
        <w:rPr>
          <w:color w:val="FF0000"/>
          <w:sz w:val="24"/>
        </w:rPr>
      </w:pPr>
      <w:bookmarkStart w:id="122" w:name="_Toc6841181"/>
      <w:bookmarkStart w:id="123" w:name="_Toc6841978"/>
      <w:bookmarkStart w:id="124" w:name="_Toc6873456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.1 </w:t>
      </w:r>
      <w:r w:rsidR="00482BB2">
        <w:rPr>
          <w:rFonts w:hint="eastAsia"/>
        </w:rPr>
        <w:t>概念结构设计</w:t>
      </w:r>
      <w:bookmarkEnd w:id="122"/>
      <w:bookmarkEnd w:id="123"/>
      <w:bookmarkEnd w:id="124"/>
    </w:p>
    <w:p w14:paraId="5991D549" w14:textId="24625ED8" w:rsidR="00E77D52" w:rsidRDefault="00E919B3" w:rsidP="00BC419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E-R</w:t>
      </w:r>
      <w:r>
        <w:rPr>
          <w:rFonts w:hint="eastAsia"/>
          <w:sz w:val="24"/>
        </w:rPr>
        <w:t>图</w:t>
      </w:r>
      <w:r w:rsidR="00E77D52" w:rsidRPr="00E77D52">
        <w:rPr>
          <w:rFonts w:hint="eastAsia"/>
          <w:sz w:val="24"/>
        </w:rPr>
        <w:t>如图</w:t>
      </w:r>
      <w:r w:rsidR="00E77D52" w:rsidRPr="00E77D52">
        <w:rPr>
          <w:rFonts w:hint="eastAsia"/>
          <w:sz w:val="24"/>
        </w:rPr>
        <w:t>3.</w:t>
      </w:r>
      <w:r w:rsidR="007963AF">
        <w:rPr>
          <w:rFonts w:hint="eastAsia"/>
          <w:sz w:val="24"/>
        </w:rPr>
        <w:t>4</w:t>
      </w:r>
      <w:r w:rsidR="00E77D52" w:rsidRPr="00E77D52">
        <w:rPr>
          <w:rFonts w:hint="eastAsia"/>
          <w:sz w:val="24"/>
        </w:rPr>
        <w:t>所示。</w:t>
      </w:r>
    </w:p>
    <w:p w14:paraId="48E36B5D" w14:textId="102E1AF2" w:rsidR="00BC419C" w:rsidRDefault="00E919B3" w:rsidP="00BC419C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667DB0F9" wp14:editId="75531A8A">
            <wp:extent cx="5740400" cy="40005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39AB" w14:textId="12BAF425" w:rsidR="00E77D52" w:rsidRPr="00BD29A1" w:rsidRDefault="00E77D52" w:rsidP="00E77D52">
      <w:pPr>
        <w:spacing w:beforeLines="50" w:before="120" w:line="360" w:lineRule="auto"/>
        <w:jc w:val="center"/>
        <w:rPr>
          <w:color w:val="FF0000"/>
          <w:sz w:val="24"/>
        </w:rPr>
      </w:pPr>
      <w:r w:rsidRPr="00921D27">
        <w:rPr>
          <w:szCs w:val="21"/>
        </w:rPr>
        <w:t>图</w:t>
      </w:r>
      <w:r>
        <w:rPr>
          <w:szCs w:val="21"/>
        </w:rPr>
        <w:t>3.</w:t>
      </w:r>
      <w:r w:rsidR="007963AF">
        <w:rPr>
          <w:rFonts w:hint="eastAsia"/>
          <w:szCs w:val="21"/>
        </w:rPr>
        <w:t>4</w:t>
      </w:r>
      <w:r w:rsidRPr="00921D27">
        <w:rPr>
          <w:szCs w:val="21"/>
        </w:rPr>
        <w:t xml:space="preserve"> </w:t>
      </w:r>
      <w:r w:rsidR="00E919B3">
        <w:rPr>
          <w:rFonts w:hint="eastAsia"/>
          <w:szCs w:val="21"/>
        </w:rPr>
        <w:t>E-R</w:t>
      </w:r>
      <w:r w:rsidR="00E919B3">
        <w:rPr>
          <w:rFonts w:hint="eastAsia"/>
          <w:szCs w:val="21"/>
        </w:rPr>
        <w:t>图</w:t>
      </w:r>
    </w:p>
    <w:p w14:paraId="6D2FE897" w14:textId="4D3D238C" w:rsidR="006352AB" w:rsidRDefault="006352AB" w:rsidP="006352AB">
      <w:pPr>
        <w:pStyle w:val="3"/>
      </w:pPr>
      <w:bookmarkStart w:id="125" w:name="_Toc6841182"/>
      <w:bookmarkStart w:id="126" w:name="_Toc6841979"/>
      <w:bookmarkStart w:id="127" w:name="_Toc6873457"/>
      <w:r>
        <w:rPr>
          <w:rFonts w:hint="eastAsia"/>
        </w:rPr>
        <w:t>3.</w:t>
      </w:r>
      <w:r w:rsidR="00F20206">
        <w:t>3</w:t>
      </w:r>
      <w:r>
        <w:rPr>
          <w:rFonts w:hint="eastAsia"/>
        </w:rPr>
        <w:t xml:space="preserve">.2 </w:t>
      </w:r>
      <w:r>
        <w:rPr>
          <w:rFonts w:hint="eastAsia"/>
        </w:rPr>
        <w:t>表的详细设计</w:t>
      </w:r>
      <w:bookmarkEnd w:id="125"/>
      <w:bookmarkEnd w:id="126"/>
      <w:bookmarkEnd w:id="127"/>
    </w:p>
    <w:p w14:paraId="6D76281D" w14:textId="5A4F3168" w:rsidR="006352AB" w:rsidRPr="00964BB4" w:rsidRDefault="00E2357D" w:rsidP="006352A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通过对系统的业务逻辑</w:t>
      </w:r>
      <w:proofErr w:type="gramStart"/>
      <w:r>
        <w:rPr>
          <w:rFonts w:hint="eastAsia"/>
          <w:sz w:val="24"/>
        </w:rPr>
        <w:t>及领域</w:t>
      </w:r>
      <w:proofErr w:type="gramEnd"/>
      <w:r>
        <w:rPr>
          <w:rFonts w:hint="eastAsia"/>
          <w:sz w:val="24"/>
        </w:rPr>
        <w:t>模型的分析</w:t>
      </w:r>
      <w:r w:rsidR="006352AB" w:rsidRPr="00964BB4">
        <w:rPr>
          <w:rFonts w:hint="eastAsia"/>
          <w:sz w:val="24"/>
        </w:rPr>
        <w:t>，</w:t>
      </w:r>
      <w:r>
        <w:rPr>
          <w:rFonts w:hint="eastAsia"/>
          <w:sz w:val="24"/>
        </w:rPr>
        <w:t>设计了数据库表结构，</w:t>
      </w:r>
      <w:r w:rsidR="006352AB" w:rsidRPr="00964BB4">
        <w:rPr>
          <w:rFonts w:hint="eastAsia"/>
          <w:sz w:val="24"/>
        </w:rPr>
        <w:t>如表</w:t>
      </w:r>
      <w:r w:rsidR="006352AB">
        <w:rPr>
          <w:rFonts w:hint="eastAsia"/>
          <w:sz w:val="24"/>
        </w:rPr>
        <w:t>3.1-</w:t>
      </w:r>
      <w:r w:rsidR="006352AB" w:rsidRPr="00964BB4">
        <w:rPr>
          <w:rFonts w:hint="eastAsia"/>
          <w:sz w:val="24"/>
        </w:rPr>
        <w:t>表</w:t>
      </w:r>
      <w:r w:rsidR="006352AB">
        <w:rPr>
          <w:rFonts w:hint="eastAsia"/>
          <w:sz w:val="24"/>
        </w:rPr>
        <w:t>3</w:t>
      </w:r>
      <w:r w:rsidR="006352AB" w:rsidRPr="00964BB4">
        <w:rPr>
          <w:rFonts w:hint="eastAsia"/>
          <w:sz w:val="24"/>
        </w:rPr>
        <w:t>.</w:t>
      </w:r>
      <w:r>
        <w:rPr>
          <w:sz w:val="24"/>
        </w:rPr>
        <w:t>12</w:t>
      </w:r>
      <w:r w:rsidR="006352AB" w:rsidRPr="00964BB4">
        <w:rPr>
          <w:rFonts w:hint="eastAsia"/>
          <w:sz w:val="24"/>
        </w:rPr>
        <w:t>所示。</w:t>
      </w:r>
      <w:r>
        <w:rPr>
          <w:rFonts w:hint="eastAsia"/>
          <w:sz w:val="24"/>
        </w:rPr>
        <w:t>系统使用的数据库为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。</w:t>
      </w:r>
    </w:p>
    <w:p w14:paraId="68EDD2B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 w:rsidRPr="00BE075B">
        <w:rPr>
          <w:rFonts w:eastAsia="黑体" w:hint="eastAsia"/>
          <w:sz w:val="24"/>
        </w:rPr>
        <w:t>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用户</w:t>
      </w:r>
      <w:r w:rsidRPr="00BE075B">
        <w:rPr>
          <w:rFonts w:eastAsia="黑体" w:hint="eastAsia"/>
          <w:sz w:val="24"/>
        </w:rPr>
        <w:t>信息表</w:t>
      </w:r>
      <w:r w:rsidRPr="00BE075B">
        <w:rPr>
          <w:rFonts w:eastAsia="黑体" w:hint="eastAsia"/>
          <w:sz w:val="24"/>
        </w:rPr>
        <w:t>(</w:t>
      </w:r>
      <w:r>
        <w:rPr>
          <w:rFonts w:eastAsia="黑体" w:hint="eastAsia"/>
          <w:sz w:val="24"/>
        </w:rPr>
        <w:t>user</w:t>
      </w:r>
      <w:r w:rsidRPr="00BE075B">
        <w:rPr>
          <w:rFonts w:eastAsia="黑体" w:hint="eastAsia"/>
          <w:sz w:val="24"/>
        </w:rPr>
        <w:t>)</w:t>
      </w:r>
    </w:p>
    <w:p w14:paraId="06B9FC85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用户信息表用于存储用户的登录信息和个人信息，主要包括：用户名、密码、手机号、邮箱、年龄、性别、头像。表结构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1</w:t>
      </w:r>
      <w:r w:rsidRPr="00A31439">
        <w:rPr>
          <w:rFonts w:hint="eastAsia"/>
          <w:sz w:val="24"/>
        </w:rPr>
        <w:t>所示。</w:t>
      </w:r>
    </w:p>
    <w:p w14:paraId="281930B7" w14:textId="3C4FA622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</w:t>
      </w:r>
      <w:r w:rsidRPr="00A31439">
        <w:rPr>
          <w:rFonts w:hint="eastAsia"/>
          <w:szCs w:val="21"/>
        </w:rPr>
        <w:t xml:space="preserve">.1 </w:t>
      </w:r>
      <w:r>
        <w:rPr>
          <w:rFonts w:hint="eastAsia"/>
          <w:szCs w:val="21"/>
        </w:rPr>
        <w:t>用户</w:t>
      </w:r>
      <w:r w:rsidRPr="00A31439">
        <w:rPr>
          <w:rFonts w:hint="eastAsia"/>
          <w:szCs w:val="21"/>
        </w:rPr>
        <w:t>信息表（</w:t>
      </w:r>
      <w:r w:rsidR="00E2357D">
        <w:rPr>
          <w:rFonts w:hint="eastAsia"/>
          <w:szCs w:val="21"/>
        </w:rPr>
        <w:t>user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2"/>
        <w:gridCol w:w="1452"/>
        <w:gridCol w:w="973"/>
        <w:gridCol w:w="1012"/>
        <w:gridCol w:w="1302"/>
        <w:gridCol w:w="2319"/>
      </w:tblGrid>
      <w:tr w:rsidR="006352AB" w:rsidRPr="00A31439" w14:paraId="4105EC0F" w14:textId="77777777" w:rsidTr="006352AB">
        <w:trPr>
          <w:jc w:val="center"/>
        </w:trPr>
        <w:tc>
          <w:tcPr>
            <w:tcW w:w="843" w:type="pct"/>
          </w:tcPr>
          <w:p w14:paraId="696EB1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55" w:type="pct"/>
          </w:tcPr>
          <w:p w14:paraId="569781F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73" w:type="pct"/>
          </w:tcPr>
          <w:p w14:paraId="0D62F07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96" w:type="pct"/>
          </w:tcPr>
          <w:p w14:paraId="27B02D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67" w:type="pct"/>
          </w:tcPr>
          <w:p w14:paraId="2CDA9F4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66" w:type="pct"/>
          </w:tcPr>
          <w:p w14:paraId="5A1DB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34B9270" w14:textId="77777777" w:rsidTr="006352AB">
        <w:trPr>
          <w:jc w:val="center"/>
        </w:trPr>
        <w:tc>
          <w:tcPr>
            <w:tcW w:w="843" w:type="pct"/>
          </w:tcPr>
          <w:p w14:paraId="1B3DDB3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user_id</w:t>
            </w:r>
            <w:proofErr w:type="spellEnd"/>
          </w:p>
        </w:tc>
        <w:tc>
          <w:tcPr>
            <w:tcW w:w="855" w:type="pct"/>
          </w:tcPr>
          <w:p w14:paraId="2F0F5F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int</w:t>
            </w:r>
          </w:p>
        </w:tc>
        <w:tc>
          <w:tcPr>
            <w:tcW w:w="573" w:type="pct"/>
          </w:tcPr>
          <w:p w14:paraId="7BC953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96" w:type="pct"/>
          </w:tcPr>
          <w:p w14:paraId="758EF61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0882A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是</w:t>
            </w:r>
          </w:p>
        </w:tc>
        <w:tc>
          <w:tcPr>
            <w:tcW w:w="1366" w:type="pct"/>
          </w:tcPr>
          <w:p w14:paraId="181A48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用户编号</w:t>
            </w:r>
          </w:p>
        </w:tc>
      </w:tr>
      <w:tr w:rsidR="006352AB" w:rsidRPr="00A31439" w14:paraId="2292EA33" w14:textId="77777777" w:rsidTr="006352AB">
        <w:trPr>
          <w:jc w:val="center"/>
        </w:trPr>
        <w:tc>
          <w:tcPr>
            <w:tcW w:w="843" w:type="pct"/>
          </w:tcPr>
          <w:p w14:paraId="453D997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user_name</w:t>
            </w:r>
            <w:proofErr w:type="spellEnd"/>
          </w:p>
        </w:tc>
        <w:tc>
          <w:tcPr>
            <w:tcW w:w="855" w:type="pct"/>
          </w:tcPr>
          <w:p w14:paraId="6736699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D7C9DA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20B87EB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60E2CA3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77736F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用户名</w:t>
            </w:r>
          </w:p>
        </w:tc>
      </w:tr>
      <w:tr w:rsidR="006352AB" w:rsidRPr="00A31439" w14:paraId="34D5744C" w14:textId="77777777" w:rsidTr="006352AB">
        <w:trPr>
          <w:trHeight w:val="64"/>
          <w:jc w:val="center"/>
        </w:trPr>
        <w:tc>
          <w:tcPr>
            <w:tcW w:w="843" w:type="pct"/>
          </w:tcPr>
          <w:p w14:paraId="792F6B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passwd</w:t>
            </w:r>
          </w:p>
        </w:tc>
        <w:tc>
          <w:tcPr>
            <w:tcW w:w="855" w:type="pct"/>
          </w:tcPr>
          <w:p w14:paraId="2B2C0C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53EA43E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96" w:type="pct"/>
          </w:tcPr>
          <w:p w14:paraId="5D3AF3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399FD46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43A53B0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密码</w:t>
            </w:r>
          </w:p>
        </w:tc>
      </w:tr>
      <w:tr w:rsidR="006352AB" w:rsidRPr="00A31439" w14:paraId="718E1EF5" w14:textId="77777777" w:rsidTr="006352AB">
        <w:trPr>
          <w:trHeight w:val="64"/>
          <w:jc w:val="center"/>
        </w:trPr>
        <w:tc>
          <w:tcPr>
            <w:tcW w:w="843" w:type="pct"/>
          </w:tcPr>
          <w:p w14:paraId="7BDB66C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mobile</w:t>
            </w:r>
          </w:p>
        </w:tc>
        <w:tc>
          <w:tcPr>
            <w:tcW w:w="855" w:type="pct"/>
          </w:tcPr>
          <w:p w14:paraId="2B0261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155A557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96" w:type="pct"/>
          </w:tcPr>
          <w:p w14:paraId="458E191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6647A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9D87F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手机号</w:t>
            </w:r>
          </w:p>
        </w:tc>
      </w:tr>
      <w:tr w:rsidR="006352AB" w:rsidRPr="00A31439" w14:paraId="6B8C177A" w14:textId="77777777" w:rsidTr="006352AB">
        <w:trPr>
          <w:trHeight w:val="64"/>
          <w:jc w:val="center"/>
        </w:trPr>
        <w:tc>
          <w:tcPr>
            <w:tcW w:w="843" w:type="pct"/>
          </w:tcPr>
          <w:p w14:paraId="7446A1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ge</w:t>
            </w:r>
          </w:p>
        </w:tc>
        <w:tc>
          <w:tcPr>
            <w:tcW w:w="855" w:type="pct"/>
          </w:tcPr>
          <w:p w14:paraId="549C65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0EEDF4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596" w:type="pct"/>
          </w:tcPr>
          <w:p w14:paraId="59D263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744EC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2A21BE3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年龄</w:t>
            </w:r>
          </w:p>
        </w:tc>
      </w:tr>
      <w:tr w:rsidR="006352AB" w:rsidRPr="00A31439" w14:paraId="118E5287" w14:textId="77777777" w:rsidTr="006352AB">
        <w:trPr>
          <w:trHeight w:val="64"/>
          <w:jc w:val="center"/>
        </w:trPr>
        <w:tc>
          <w:tcPr>
            <w:tcW w:w="843" w:type="pct"/>
          </w:tcPr>
          <w:p w14:paraId="786DA40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  <w:r>
              <w:rPr>
                <w:szCs w:val="21"/>
              </w:rPr>
              <w:t>mail</w:t>
            </w:r>
          </w:p>
        </w:tc>
        <w:tc>
          <w:tcPr>
            <w:tcW w:w="855" w:type="pct"/>
          </w:tcPr>
          <w:p w14:paraId="213B3C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7890842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5B2A02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75A6A71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56653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邮箱</w:t>
            </w:r>
          </w:p>
        </w:tc>
      </w:tr>
      <w:tr w:rsidR="006352AB" w:rsidRPr="00A31439" w14:paraId="04798C0A" w14:textId="77777777" w:rsidTr="006352AB">
        <w:trPr>
          <w:trHeight w:val="64"/>
          <w:jc w:val="center"/>
        </w:trPr>
        <w:tc>
          <w:tcPr>
            <w:tcW w:w="843" w:type="pct"/>
          </w:tcPr>
          <w:p w14:paraId="1C00CF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ex</w:t>
            </w:r>
          </w:p>
        </w:tc>
        <w:tc>
          <w:tcPr>
            <w:tcW w:w="855" w:type="pct"/>
          </w:tcPr>
          <w:p w14:paraId="661A90C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2431F3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596" w:type="pct"/>
          </w:tcPr>
          <w:p w14:paraId="2B4AABA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6AA75F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1F7A4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性别</w:t>
            </w:r>
          </w:p>
        </w:tc>
      </w:tr>
      <w:tr w:rsidR="006352AB" w:rsidRPr="00A31439" w14:paraId="2AB4314D" w14:textId="77777777" w:rsidTr="006352AB">
        <w:trPr>
          <w:trHeight w:val="64"/>
          <w:jc w:val="center"/>
        </w:trPr>
        <w:tc>
          <w:tcPr>
            <w:tcW w:w="843" w:type="pct"/>
          </w:tcPr>
          <w:p w14:paraId="45FE070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55" w:type="pct"/>
          </w:tcPr>
          <w:p w14:paraId="3D6004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73" w:type="pct"/>
          </w:tcPr>
          <w:p w14:paraId="27A569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96" w:type="pct"/>
          </w:tcPr>
          <w:p w14:paraId="0FD391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67" w:type="pct"/>
          </w:tcPr>
          <w:p w14:paraId="42780CB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128C48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0AE5F9C" w14:textId="77777777" w:rsidTr="006352AB">
        <w:trPr>
          <w:trHeight w:val="64"/>
          <w:jc w:val="center"/>
        </w:trPr>
        <w:tc>
          <w:tcPr>
            <w:tcW w:w="843" w:type="pct"/>
          </w:tcPr>
          <w:p w14:paraId="5DD41B02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mg_url</w:t>
            </w:r>
            <w:proofErr w:type="spellEnd"/>
          </w:p>
        </w:tc>
        <w:tc>
          <w:tcPr>
            <w:tcW w:w="855" w:type="pct"/>
          </w:tcPr>
          <w:p w14:paraId="2D1CF2D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A31439">
              <w:rPr>
                <w:rFonts w:hint="eastAsia"/>
                <w:szCs w:val="21"/>
              </w:rPr>
              <w:t>varchar</w:t>
            </w:r>
          </w:p>
        </w:tc>
        <w:tc>
          <w:tcPr>
            <w:tcW w:w="573" w:type="pct"/>
          </w:tcPr>
          <w:p w14:paraId="4A9E120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96" w:type="pct"/>
          </w:tcPr>
          <w:p w14:paraId="2D2584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767" w:type="pct"/>
          </w:tcPr>
          <w:p w14:paraId="135F08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 w:rsidRPr="006A568E">
              <w:rPr>
                <w:rFonts w:hint="eastAsia"/>
                <w:szCs w:val="21"/>
              </w:rPr>
              <w:t>否</w:t>
            </w:r>
          </w:p>
        </w:tc>
        <w:tc>
          <w:tcPr>
            <w:tcW w:w="1366" w:type="pct"/>
          </w:tcPr>
          <w:p w14:paraId="3FC7D7C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头像地址</w:t>
            </w:r>
          </w:p>
        </w:tc>
      </w:tr>
    </w:tbl>
    <w:p w14:paraId="6C96CDD8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128" w:name="_Hlk5229401"/>
      <w:r w:rsidRPr="00BE075B"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 w:rsidRPr="00BE075B">
        <w:rPr>
          <w:rFonts w:eastAsia="黑体" w:hint="eastAsia"/>
          <w:sz w:val="24"/>
        </w:rPr>
        <w:t>）</w:t>
      </w:r>
      <w:proofErr w:type="gramStart"/>
      <w:r>
        <w:rPr>
          <w:rFonts w:eastAsia="黑体" w:hint="eastAsia"/>
          <w:sz w:val="24"/>
        </w:rPr>
        <w:t>博客信息</w:t>
      </w:r>
      <w:proofErr w:type="gramEnd"/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(blog</w:t>
      </w:r>
      <w:r w:rsidRPr="00BE075B">
        <w:rPr>
          <w:rFonts w:eastAsia="黑体" w:hint="eastAsia"/>
          <w:sz w:val="24"/>
        </w:rPr>
        <w:t>)</w:t>
      </w:r>
    </w:p>
    <w:p w14:paraId="7063C02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proofErr w:type="gramStart"/>
      <w:r>
        <w:rPr>
          <w:rFonts w:hint="eastAsia"/>
          <w:sz w:val="24"/>
        </w:rPr>
        <w:t>博客信息</w:t>
      </w:r>
      <w:proofErr w:type="gramEnd"/>
      <w:r>
        <w:rPr>
          <w:rFonts w:hint="eastAsia"/>
          <w:sz w:val="24"/>
        </w:rPr>
        <w:t>表用于</w:t>
      </w:r>
      <w:proofErr w:type="gramStart"/>
      <w:r>
        <w:rPr>
          <w:rFonts w:hint="eastAsia"/>
          <w:sz w:val="24"/>
        </w:rPr>
        <w:t>存储博客信息</w:t>
      </w:r>
      <w:proofErr w:type="gramEnd"/>
      <w:r>
        <w:rPr>
          <w:rFonts w:hint="eastAsia"/>
          <w:sz w:val="24"/>
        </w:rPr>
        <w:t>，主要包括：</w:t>
      </w:r>
      <w:proofErr w:type="gramStart"/>
      <w:r>
        <w:rPr>
          <w:rFonts w:hint="eastAsia"/>
          <w:sz w:val="24"/>
        </w:rPr>
        <w:t>博客标题</w:t>
      </w:r>
      <w:proofErr w:type="gramEnd"/>
      <w:r>
        <w:rPr>
          <w:rFonts w:hint="eastAsia"/>
          <w:sz w:val="24"/>
        </w:rPr>
        <w:t>、</w:t>
      </w:r>
      <w:proofErr w:type="gramStart"/>
      <w:r>
        <w:rPr>
          <w:rFonts w:hint="eastAsia"/>
          <w:sz w:val="24"/>
        </w:rPr>
        <w:t>博客内容</w:t>
      </w:r>
      <w:proofErr w:type="gramEnd"/>
      <w:r>
        <w:rPr>
          <w:rFonts w:hint="eastAsia"/>
          <w:sz w:val="24"/>
        </w:rPr>
        <w:t>、发布人编号、发</w:t>
      </w:r>
      <w:r>
        <w:rPr>
          <w:rFonts w:hint="eastAsia"/>
          <w:sz w:val="24"/>
        </w:rPr>
        <w:lastRenderedPageBreak/>
        <w:t>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rFonts w:hint="eastAsia"/>
          <w:sz w:val="24"/>
        </w:rPr>
        <w:t>2</w:t>
      </w:r>
      <w:r w:rsidRPr="00A31439">
        <w:rPr>
          <w:rFonts w:hint="eastAsia"/>
          <w:sz w:val="24"/>
        </w:rPr>
        <w:t>所示。</w:t>
      </w:r>
    </w:p>
    <w:p w14:paraId="3DCF1BD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3.2</w:t>
      </w:r>
      <w:r w:rsidRPr="00A3143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博客信息</w:t>
      </w:r>
      <w:proofErr w:type="gramEnd"/>
      <w:r w:rsidRPr="00A31439">
        <w:rPr>
          <w:rFonts w:hint="eastAsia"/>
          <w:szCs w:val="21"/>
        </w:rPr>
        <w:t>表（</w:t>
      </w:r>
      <w:r>
        <w:rPr>
          <w:szCs w:val="21"/>
        </w:rPr>
        <w:t>blog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DCD1829" w14:textId="77777777" w:rsidTr="006352AB">
        <w:trPr>
          <w:jc w:val="center"/>
        </w:trPr>
        <w:tc>
          <w:tcPr>
            <w:tcW w:w="883" w:type="pct"/>
          </w:tcPr>
          <w:p w14:paraId="4D6BDD3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3E11BC0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4968265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B94063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8BE41D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75EFDBB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2482292" w14:textId="77777777" w:rsidTr="006352AB">
        <w:trPr>
          <w:jc w:val="center"/>
        </w:trPr>
        <w:tc>
          <w:tcPr>
            <w:tcW w:w="883" w:type="pct"/>
          </w:tcPr>
          <w:p w14:paraId="102489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blog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64AF6A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89954F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D5D31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53A1D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42744A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博客编号</w:t>
            </w:r>
            <w:proofErr w:type="gramEnd"/>
          </w:p>
        </w:tc>
      </w:tr>
      <w:tr w:rsidR="006352AB" w:rsidRPr="00A31439" w14:paraId="3BC167F4" w14:textId="77777777" w:rsidTr="006352AB">
        <w:trPr>
          <w:trHeight w:val="64"/>
          <w:jc w:val="center"/>
        </w:trPr>
        <w:tc>
          <w:tcPr>
            <w:tcW w:w="883" w:type="pct"/>
          </w:tcPr>
          <w:p w14:paraId="2462E7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156DBC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C3A7B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AAC096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4F217D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88D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博客标题</w:t>
            </w:r>
            <w:proofErr w:type="gramEnd"/>
          </w:p>
        </w:tc>
      </w:tr>
      <w:tr w:rsidR="006352AB" w:rsidRPr="00A31439" w14:paraId="113C73C2" w14:textId="77777777" w:rsidTr="006352AB">
        <w:trPr>
          <w:trHeight w:val="64"/>
          <w:jc w:val="center"/>
        </w:trPr>
        <w:tc>
          <w:tcPr>
            <w:tcW w:w="883" w:type="pct"/>
          </w:tcPr>
          <w:p w14:paraId="05BDC7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C8E9A0E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65B8F8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41BA8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1365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72F00BE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博客内容</w:t>
            </w:r>
            <w:proofErr w:type="gramEnd"/>
          </w:p>
        </w:tc>
      </w:tr>
      <w:tr w:rsidR="006352AB" w:rsidRPr="00A31439" w14:paraId="6CD6B5C6" w14:textId="77777777" w:rsidTr="006352AB">
        <w:trPr>
          <w:trHeight w:val="64"/>
          <w:jc w:val="center"/>
        </w:trPr>
        <w:tc>
          <w:tcPr>
            <w:tcW w:w="883" w:type="pct"/>
          </w:tcPr>
          <w:p w14:paraId="5731A12F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26015B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1D1C0A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57DC331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5A1B38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77133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671B1148" w14:textId="77777777" w:rsidTr="006352AB">
        <w:trPr>
          <w:trHeight w:val="64"/>
          <w:jc w:val="center"/>
        </w:trPr>
        <w:tc>
          <w:tcPr>
            <w:tcW w:w="883" w:type="pct"/>
          </w:tcPr>
          <w:p w14:paraId="04086AA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51F0A7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8546F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A566A5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3AF2A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07D044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33B4297D" w14:textId="77777777" w:rsidTr="006352AB">
        <w:trPr>
          <w:trHeight w:val="64"/>
          <w:jc w:val="center"/>
        </w:trPr>
        <w:tc>
          <w:tcPr>
            <w:tcW w:w="883" w:type="pct"/>
          </w:tcPr>
          <w:p w14:paraId="1472D50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1463D1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23E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7F873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74F5CE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06D20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1C043E86" w14:textId="77777777" w:rsidTr="006352AB">
        <w:trPr>
          <w:trHeight w:val="64"/>
          <w:jc w:val="center"/>
        </w:trPr>
        <w:tc>
          <w:tcPr>
            <w:tcW w:w="883" w:type="pct"/>
          </w:tcPr>
          <w:p w14:paraId="21A87D2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57D6D5E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7D7EA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159D6C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90AC5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F3053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4F4B2736" w14:textId="77777777" w:rsidTr="006352AB">
        <w:trPr>
          <w:trHeight w:val="64"/>
          <w:jc w:val="center"/>
        </w:trPr>
        <w:tc>
          <w:tcPr>
            <w:tcW w:w="883" w:type="pct"/>
          </w:tcPr>
          <w:p w14:paraId="69DF4CA8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  <w:proofErr w:type="spellEnd"/>
          </w:p>
        </w:tc>
        <w:tc>
          <w:tcPr>
            <w:tcW w:w="847" w:type="pct"/>
          </w:tcPr>
          <w:p w14:paraId="368CA8C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D342C7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59ABE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8461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AF75E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35E5FFCD" w14:textId="77777777" w:rsidTr="006352AB">
        <w:trPr>
          <w:trHeight w:val="64"/>
          <w:jc w:val="center"/>
        </w:trPr>
        <w:tc>
          <w:tcPr>
            <w:tcW w:w="883" w:type="pct"/>
          </w:tcPr>
          <w:p w14:paraId="112C2C0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  <w:proofErr w:type="spellEnd"/>
          </w:p>
        </w:tc>
        <w:tc>
          <w:tcPr>
            <w:tcW w:w="847" w:type="pct"/>
          </w:tcPr>
          <w:p w14:paraId="66A26B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FFA4E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0B55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89999F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B495D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3931E02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129" w:name="_Hlk5230578"/>
      <w:bookmarkEnd w:id="128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3</w:t>
      </w:r>
      <w:r w:rsidRPr="00BE075B">
        <w:rPr>
          <w:rFonts w:eastAsia="黑体" w:hint="eastAsia"/>
          <w:sz w:val="24"/>
        </w:rPr>
        <w:t>）</w:t>
      </w:r>
      <w:proofErr w:type="gramStart"/>
      <w:r>
        <w:rPr>
          <w:rFonts w:eastAsia="黑体" w:hint="eastAsia"/>
          <w:sz w:val="24"/>
        </w:rPr>
        <w:t>博客评论</w:t>
      </w:r>
      <w:proofErr w:type="gramEnd"/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blog_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4DF317F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proofErr w:type="gramStart"/>
      <w:r>
        <w:rPr>
          <w:rFonts w:hint="eastAsia"/>
          <w:sz w:val="24"/>
        </w:rPr>
        <w:t>博客评论</w:t>
      </w:r>
      <w:proofErr w:type="gramEnd"/>
      <w:r>
        <w:rPr>
          <w:rFonts w:hint="eastAsia"/>
          <w:sz w:val="24"/>
        </w:rPr>
        <w:t>表用于</w:t>
      </w:r>
      <w:proofErr w:type="gramStart"/>
      <w:r>
        <w:rPr>
          <w:rFonts w:hint="eastAsia"/>
          <w:sz w:val="24"/>
        </w:rPr>
        <w:t>存储博客评论</w:t>
      </w:r>
      <w:proofErr w:type="gramEnd"/>
      <w:r>
        <w:rPr>
          <w:rFonts w:hint="eastAsia"/>
          <w:sz w:val="24"/>
        </w:rPr>
        <w:t>信息，主要包括：评论内容、评论人编号、评论人用户名、</w:t>
      </w:r>
      <w:proofErr w:type="gramStart"/>
      <w:r>
        <w:rPr>
          <w:rFonts w:hint="eastAsia"/>
          <w:sz w:val="24"/>
        </w:rPr>
        <w:t>关联博客编号</w:t>
      </w:r>
      <w:proofErr w:type="gramEnd"/>
      <w:r>
        <w:rPr>
          <w:rFonts w:hint="eastAsia"/>
          <w:sz w:val="24"/>
        </w:rPr>
        <w:t>、</w:t>
      </w:r>
      <w:proofErr w:type="gramStart"/>
      <w:r>
        <w:rPr>
          <w:rFonts w:hint="eastAsia"/>
          <w:sz w:val="24"/>
        </w:rPr>
        <w:t>关联博客标题</w:t>
      </w:r>
      <w:proofErr w:type="gramEnd"/>
      <w:r>
        <w:rPr>
          <w:rFonts w:hint="eastAsia"/>
          <w:sz w:val="24"/>
        </w:rPr>
        <w:t>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3</w:t>
      </w:r>
      <w:r w:rsidRPr="00A31439">
        <w:rPr>
          <w:rFonts w:hint="eastAsia"/>
          <w:sz w:val="24"/>
        </w:rPr>
        <w:t>所示。</w:t>
      </w:r>
    </w:p>
    <w:p w14:paraId="01EAD4B2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3</w:t>
      </w:r>
      <w:r w:rsidRPr="00A3143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博客评论</w:t>
      </w:r>
      <w:proofErr w:type="gramEnd"/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blog_comment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C3A250F" w14:textId="77777777" w:rsidTr="006352AB">
        <w:trPr>
          <w:jc w:val="center"/>
        </w:trPr>
        <w:tc>
          <w:tcPr>
            <w:tcW w:w="883" w:type="pct"/>
          </w:tcPr>
          <w:p w14:paraId="28EE571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5A9061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FEFDF2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051455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8DD266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716AE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778AB454" w14:textId="77777777" w:rsidTr="006352AB">
        <w:trPr>
          <w:trHeight w:val="64"/>
          <w:jc w:val="center"/>
        </w:trPr>
        <w:tc>
          <w:tcPr>
            <w:tcW w:w="883" w:type="pct"/>
          </w:tcPr>
          <w:p w14:paraId="6DAC843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0E59350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F544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E713E7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77401D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EE3784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F1C9FE3" w14:textId="77777777" w:rsidTr="006352AB">
        <w:trPr>
          <w:trHeight w:val="64"/>
          <w:jc w:val="center"/>
        </w:trPr>
        <w:tc>
          <w:tcPr>
            <w:tcW w:w="883" w:type="pct"/>
          </w:tcPr>
          <w:p w14:paraId="1F34E7B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4BA9177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30F50E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444CB79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2BA7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BC1A6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09634FCA" w14:textId="77777777" w:rsidTr="006352AB">
        <w:trPr>
          <w:trHeight w:val="64"/>
          <w:jc w:val="center"/>
        </w:trPr>
        <w:tc>
          <w:tcPr>
            <w:tcW w:w="883" w:type="pct"/>
          </w:tcPr>
          <w:p w14:paraId="182EB43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52C35E6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C0A05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784453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60625D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4AA6EA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57D300BC" w14:textId="77777777" w:rsidTr="006352AB">
        <w:trPr>
          <w:trHeight w:val="64"/>
          <w:jc w:val="center"/>
        </w:trPr>
        <w:tc>
          <w:tcPr>
            <w:tcW w:w="883" w:type="pct"/>
          </w:tcPr>
          <w:p w14:paraId="41F8B36D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7D083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FE0AF9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9BC1B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78D952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35D9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669A2B24" w14:textId="77777777" w:rsidTr="006352AB">
        <w:trPr>
          <w:trHeight w:val="64"/>
          <w:jc w:val="center"/>
        </w:trPr>
        <w:tc>
          <w:tcPr>
            <w:tcW w:w="883" w:type="pct"/>
          </w:tcPr>
          <w:p w14:paraId="54D0126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4D5FA92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9EA0B6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2C5138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D8B5EC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6C034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3A3AEF3B" w14:textId="77777777" w:rsidTr="006352AB">
        <w:trPr>
          <w:trHeight w:val="64"/>
          <w:jc w:val="center"/>
        </w:trPr>
        <w:tc>
          <w:tcPr>
            <w:tcW w:w="883" w:type="pct"/>
          </w:tcPr>
          <w:p w14:paraId="43760268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  <w:proofErr w:type="spellEnd"/>
          </w:p>
        </w:tc>
        <w:tc>
          <w:tcPr>
            <w:tcW w:w="847" w:type="pct"/>
          </w:tcPr>
          <w:p w14:paraId="214733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EBA2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6FB7BBE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6B1BD4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BB6432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关联博客编号</w:t>
            </w:r>
            <w:proofErr w:type="gramEnd"/>
          </w:p>
        </w:tc>
      </w:tr>
      <w:tr w:rsidR="006352AB" w:rsidRPr="00A31439" w14:paraId="43035946" w14:textId="77777777" w:rsidTr="006352AB">
        <w:trPr>
          <w:trHeight w:val="64"/>
          <w:jc w:val="center"/>
        </w:trPr>
        <w:tc>
          <w:tcPr>
            <w:tcW w:w="883" w:type="pct"/>
          </w:tcPr>
          <w:p w14:paraId="01F88FE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  <w:proofErr w:type="spellEnd"/>
          </w:p>
        </w:tc>
        <w:tc>
          <w:tcPr>
            <w:tcW w:w="847" w:type="pct"/>
          </w:tcPr>
          <w:p w14:paraId="37B4CF0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E7832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5445276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C05545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38150BD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关联博客标题</w:t>
            </w:r>
            <w:proofErr w:type="gramEnd"/>
          </w:p>
        </w:tc>
      </w:tr>
    </w:tbl>
    <w:p w14:paraId="72849A95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4</w:t>
      </w:r>
      <w:r w:rsidRPr="00BE075B">
        <w:rPr>
          <w:rFonts w:eastAsia="黑体" w:hint="eastAsia"/>
          <w:sz w:val="24"/>
        </w:rPr>
        <w:t>）</w:t>
      </w:r>
      <w:proofErr w:type="gramStart"/>
      <w:r>
        <w:rPr>
          <w:rFonts w:eastAsia="黑体" w:hint="eastAsia"/>
          <w:sz w:val="24"/>
        </w:rPr>
        <w:t>博客收藏</w:t>
      </w:r>
      <w:proofErr w:type="gramEnd"/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blog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642B4342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proofErr w:type="gramStart"/>
      <w:r>
        <w:rPr>
          <w:rFonts w:hint="eastAsia"/>
          <w:sz w:val="24"/>
        </w:rPr>
        <w:t>博客收藏</w:t>
      </w:r>
      <w:proofErr w:type="gramEnd"/>
      <w:r>
        <w:rPr>
          <w:rFonts w:hint="eastAsia"/>
          <w:sz w:val="24"/>
        </w:rPr>
        <w:t>表用于存储用户</w:t>
      </w:r>
      <w:proofErr w:type="gramStart"/>
      <w:r>
        <w:rPr>
          <w:rFonts w:hint="eastAsia"/>
          <w:sz w:val="24"/>
        </w:rPr>
        <w:t>收藏博客信息</w:t>
      </w:r>
      <w:proofErr w:type="gramEnd"/>
      <w:r>
        <w:rPr>
          <w:rFonts w:hint="eastAsia"/>
          <w:sz w:val="24"/>
        </w:rPr>
        <w:t>，主要包括：</w:t>
      </w:r>
      <w:proofErr w:type="gramStart"/>
      <w:r>
        <w:rPr>
          <w:rFonts w:hint="eastAsia"/>
          <w:sz w:val="24"/>
        </w:rPr>
        <w:t>博客编号</w:t>
      </w:r>
      <w:proofErr w:type="gramEnd"/>
      <w:r>
        <w:rPr>
          <w:rFonts w:hint="eastAsia"/>
          <w:sz w:val="24"/>
        </w:rPr>
        <w:t>、</w:t>
      </w:r>
      <w:proofErr w:type="gramStart"/>
      <w:r>
        <w:rPr>
          <w:rFonts w:hint="eastAsia"/>
          <w:sz w:val="24"/>
        </w:rPr>
        <w:t>博客标题</w:t>
      </w:r>
      <w:proofErr w:type="gramEnd"/>
      <w:r>
        <w:rPr>
          <w:rFonts w:hint="eastAsia"/>
          <w:sz w:val="24"/>
        </w:rPr>
        <w:t>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4</w:t>
      </w:r>
      <w:r w:rsidRPr="00A31439">
        <w:rPr>
          <w:rFonts w:hint="eastAsia"/>
          <w:sz w:val="24"/>
        </w:rPr>
        <w:t>所示。</w:t>
      </w:r>
    </w:p>
    <w:p w14:paraId="6AC02200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4</w:t>
      </w:r>
      <w:r w:rsidRPr="00A3143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博客收藏</w:t>
      </w:r>
      <w:proofErr w:type="gramEnd"/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blog_collection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5E654404" w14:textId="77777777" w:rsidTr="006352AB">
        <w:trPr>
          <w:jc w:val="center"/>
        </w:trPr>
        <w:tc>
          <w:tcPr>
            <w:tcW w:w="883" w:type="pct"/>
          </w:tcPr>
          <w:p w14:paraId="67E550D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35AFEB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34EB0F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8B9754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DD4B60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457FBD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50D8FD8" w14:textId="77777777" w:rsidTr="006352AB">
        <w:trPr>
          <w:jc w:val="center"/>
        </w:trPr>
        <w:tc>
          <w:tcPr>
            <w:tcW w:w="883" w:type="pct"/>
          </w:tcPr>
          <w:p w14:paraId="6DEF304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0C1C2A6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9368C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527F02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83457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7B20669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5A93AC4D" w14:textId="77777777" w:rsidTr="006352AB">
        <w:trPr>
          <w:jc w:val="center"/>
        </w:trPr>
        <w:tc>
          <w:tcPr>
            <w:tcW w:w="883" w:type="pct"/>
          </w:tcPr>
          <w:p w14:paraId="145420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7A64DA8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A1FA91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7BA66E3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ADED07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0EFCC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5C939ADA" w14:textId="77777777" w:rsidTr="006352AB">
        <w:trPr>
          <w:trHeight w:val="64"/>
          <w:jc w:val="center"/>
        </w:trPr>
        <w:tc>
          <w:tcPr>
            <w:tcW w:w="883" w:type="pct"/>
          </w:tcPr>
          <w:p w14:paraId="6E45FA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0DAD11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4395EC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98D43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B59E5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CA79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C5D235F" w14:textId="77777777" w:rsidTr="006352AB">
        <w:trPr>
          <w:trHeight w:val="64"/>
          <w:jc w:val="center"/>
        </w:trPr>
        <w:tc>
          <w:tcPr>
            <w:tcW w:w="883" w:type="pct"/>
          </w:tcPr>
          <w:p w14:paraId="25A88C0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log_id</w:t>
            </w:r>
            <w:proofErr w:type="spellEnd"/>
          </w:p>
        </w:tc>
        <w:tc>
          <w:tcPr>
            <w:tcW w:w="847" w:type="pct"/>
          </w:tcPr>
          <w:p w14:paraId="4E1041B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60B6795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3594F8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44DAB5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2B3F22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收藏博客编号</w:t>
            </w:r>
            <w:proofErr w:type="gramEnd"/>
          </w:p>
        </w:tc>
      </w:tr>
      <w:tr w:rsidR="006352AB" w:rsidRPr="00A31439" w14:paraId="19CDE8BF" w14:textId="77777777" w:rsidTr="006352AB">
        <w:trPr>
          <w:trHeight w:val="64"/>
          <w:jc w:val="center"/>
        </w:trPr>
        <w:tc>
          <w:tcPr>
            <w:tcW w:w="883" w:type="pct"/>
          </w:tcPr>
          <w:p w14:paraId="7C22DA9C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log_title</w:t>
            </w:r>
            <w:proofErr w:type="spellEnd"/>
          </w:p>
        </w:tc>
        <w:tc>
          <w:tcPr>
            <w:tcW w:w="847" w:type="pct"/>
          </w:tcPr>
          <w:p w14:paraId="6029907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59871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43DE21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5187D61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EBBF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收藏博客标题</w:t>
            </w:r>
            <w:proofErr w:type="gramEnd"/>
          </w:p>
        </w:tc>
      </w:tr>
      <w:tr w:rsidR="006352AB" w:rsidRPr="00A31439" w14:paraId="523F685C" w14:textId="77777777" w:rsidTr="006352AB">
        <w:trPr>
          <w:trHeight w:val="64"/>
          <w:jc w:val="center"/>
        </w:trPr>
        <w:tc>
          <w:tcPr>
            <w:tcW w:w="883" w:type="pct"/>
          </w:tcPr>
          <w:p w14:paraId="0B669E1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7ACB7C6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B701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62362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8BD510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D79BC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bookmarkEnd w:id="129"/>
    <w:p w14:paraId="6593706E" w14:textId="77777777" w:rsidR="006352AB" w:rsidRPr="00BE075B" w:rsidRDefault="006352AB" w:rsidP="006352AB">
      <w:pPr>
        <w:spacing w:line="360" w:lineRule="auto"/>
        <w:ind w:firstLine="42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5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(news</w:t>
      </w:r>
      <w:r w:rsidRPr="00BE075B">
        <w:rPr>
          <w:rFonts w:eastAsia="黑体" w:hint="eastAsia"/>
          <w:sz w:val="24"/>
        </w:rPr>
        <w:t>)</w:t>
      </w:r>
    </w:p>
    <w:p w14:paraId="644D121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新闻信息表用于存储新闻信息，主要包括：新闻标题、新闻内容、发布人编号、发布人用户名、所属分类编号、所属分类名、创建时间。表结构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5</w:t>
      </w:r>
      <w:r w:rsidRPr="00A31439">
        <w:rPr>
          <w:rFonts w:hint="eastAsia"/>
          <w:sz w:val="24"/>
        </w:rPr>
        <w:t>所示。</w:t>
      </w:r>
    </w:p>
    <w:p w14:paraId="7BBBC5E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5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news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447C03AC" w14:textId="77777777" w:rsidTr="006352AB">
        <w:trPr>
          <w:jc w:val="center"/>
        </w:trPr>
        <w:tc>
          <w:tcPr>
            <w:tcW w:w="883" w:type="pct"/>
          </w:tcPr>
          <w:p w14:paraId="6DA549E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910E1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17B85E86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170F064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3670DC9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2CA431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8B5B901" w14:textId="77777777" w:rsidTr="006352AB">
        <w:trPr>
          <w:jc w:val="center"/>
        </w:trPr>
        <w:tc>
          <w:tcPr>
            <w:tcW w:w="883" w:type="pct"/>
          </w:tcPr>
          <w:p w14:paraId="64A5BA2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news_id</w:t>
            </w:r>
            <w:proofErr w:type="spellEnd"/>
          </w:p>
        </w:tc>
        <w:tc>
          <w:tcPr>
            <w:tcW w:w="847" w:type="pct"/>
          </w:tcPr>
          <w:p w14:paraId="44E3F7E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8AA7BE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F5F8FE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02156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A054F0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新闻编号</w:t>
            </w:r>
          </w:p>
        </w:tc>
      </w:tr>
      <w:tr w:rsidR="006352AB" w:rsidRPr="00A31439" w14:paraId="1EA42B0D" w14:textId="77777777" w:rsidTr="006352AB">
        <w:trPr>
          <w:jc w:val="center"/>
        </w:trPr>
        <w:tc>
          <w:tcPr>
            <w:tcW w:w="883" w:type="pct"/>
          </w:tcPr>
          <w:p w14:paraId="5E871F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00D7E2A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520001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7AFFB6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54D42D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00AEFF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新闻标题</w:t>
            </w:r>
          </w:p>
        </w:tc>
      </w:tr>
      <w:tr w:rsidR="006352AB" w:rsidRPr="00A31439" w14:paraId="626AA2D1" w14:textId="77777777" w:rsidTr="006352AB">
        <w:trPr>
          <w:trHeight w:val="64"/>
          <w:jc w:val="center"/>
        </w:trPr>
        <w:tc>
          <w:tcPr>
            <w:tcW w:w="883" w:type="pct"/>
          </w:tcPr>
          <w:p w14:paraId="1B14492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447E05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0476752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4F78087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AEAA8A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754270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新闻内容</w:t>
            </w:r>
          </w:p>
        </w:tc>
      </w:tr>
      <w:tr w:rsidR="006352AB" w:rsidRPr="00A31439" w14:paraId="28DDD410" w14:textId="77777777" w:rsidTr="006352AB">
        <w:trPr>
          <w:trHeight w:val="64"/>
          <w:jc w:val="center"/>
        </w:trPr>
        <w:tc>
          <w:tcPr>
            <w:tcW w:w="883" w:type="pct"/>
          </w:tcPr>
          <w:p w14:paraId="2FF5134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67F06A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363C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4ABDCE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474E23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A8D46B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76288CCF" w14:textId="77777777" w:rsidTr="006352AB">
        <w:trPr>
          <w:trHeight w:val="64"/>
          <w:jc w:val="center"/>
        </w:trPr>
        <w:tc>
          <w:tcPr>
            <w:tcW w:w="883" w:type="pct"/>
          </w:tcPr>
          <w:p w14:paraId="611D30EB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37EA8FA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C968D5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6B8B3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6BE68CA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1C6E41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6233D6AB" w14:textId="77777777" w:rsidTr="006352AB">
        <w:trPr>
          <w:trHeight w:val="64"/>
          <w:jc w:val="center"/>
        </w:trPr>
        <w:tc>
          <w:tcPr>
            <w:tcW w:w="883" w:type="pct"/>
          </w:tcPr>
          <w:p w14:paraId="0CAECE3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292A1F4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FFE8D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38B509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9FB68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42A34A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7ECDDFA6" w14:textId="77777777" w:rsidTr="006352AB">
        <w:trPr>
          <w:trHeight w:val="64"/>
          <w:jc w:val="center"/>
        </w:trPr>
        <w:tc>
          <w:tcPr>
            <w:tcW w:w="883" w:type="pct"/>
          </w:tcPr>
          <w:p w14:paraId="79BF47B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3A2E4EE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D94F8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6FD4D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EA5A40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24E2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71E578B1" w14:textId="77777777" w:rsidTr="006352AB">
        <w:trPr>
          <w:trHeight w:val="64"/>
          <w:jc w:val="center"/>
        </w:trPr>
        <w:tc>
          <w:tcPr>
            <w:tcW w:w="883" w:type="pct"/>
          </w:tcPr>
          <w:p w14:paraId="3B09D233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ategory_id</w:t>
            </w:r>
            <w:proofErr w:type="spellEnd"/>
          </w:p>
        </w:tc>
        <w:tc>
          <w:tcPr>
            <w:tcW w:w="847" w:type="pct"/>
          </w:tcPr>
          <w:p w14:paraId="02D1C1C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4039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965DE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40E1A9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C1F25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分类编号</w:t>
            </w:r>
          </w:p>
        </w:tc>
      </w:tr>
      <w:tr w:rsidR="006352AB" w:rsidRPr="00A31439" w14:paraId="670F89BA" w14:textId="77777777" w:rsidTr="006352AB">
        <w:trPr>
          <w:trHeight w:val="64"/>
          <w:jc w:val="center"/>
        </w:trPr>
        <w:tc>
          <w:tcPr>
            <w:tcW w:w="883" w:type="pct"/>
          </w:tcPr>
          <w:p w14:paraId="0B541A16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ategory_name</w:t>
            </w:r>
            <w:proofErr w:type="spellEnd"/>
          </w:p>
        </w:tc>
        <w:tc>
          <w:tcPr>
            <w:tcW w:w="847" w:type="pct"/>
          </w:tcPr>
          <w:p w14:paraId="3479742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26A559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463202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9D57A3E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BF82F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分类名</w:t>
            </w:r>
          </w:p>
        </w:tc>
      </w:tr>
    </w:tbl>
    <w:p w14:paraId="5A23A2AC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bookmarkStart w:id="130" w:name="_Hlk5230730"/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6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news_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2424953A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新闻评论表用于存储新闻评论信息，主要包括：评论内容、评论人编号、评论人用户名、关联新闻编号、关联新闻标题、创建时间。表结构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6</w:t>
      </w:r>
      <w:r w:rsidRPr="00A31439">
        <w:rPr>
          <w:rFonts w:hint="eastAsia"/>
          <w:sz w:val="24"/>
        </w:rPr>
        <w:t>所示。</w:t>
      </w:r>
    </w:p>
    <w:p w14:paraId="2A7D856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6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新闻评论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news_comment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52FC0C" w14:textId="77777777" w:rsidTr="006352AB">
        <w:trPr>
          <w:jc w:val="center"/>
        </w:trPr>
        <w:tc>
          <w:tcPr>
            <w:tcW w:w="883" w:type="pct"/>
          </w:tcPr>
          <w:p w14:paraId="2C735DC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60E1F00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6C196E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5BC7FB4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1FEE1C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A29529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6171B300" w14:textId="77777777" w:rsidTr="006352AB">
        <w:trPr>
          <w:trHeight w:val="64"/>
          <w:jc w:val="center"/>
        </w:trPr>
        <w:tc>
          <w:tcPr>
            <w:tcW w:w="883" w:type="pct"/>
          </w:tcPr>
          <w:p w14:paraId="409C15E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3F0011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09C434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5CCA1F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66DCDD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0D7F231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4617C048" w14:textId="77777777" w:rsidTr="006352AB">
        <w:trPr>
          <w:trHeight w:val="64"/>
          <w:jc w:val="center"/>
        </w:trPr>
        <w:tc>
          <w:tcPr>
            <w:tcW w:w="883" w:type="pct"/>
          </w:tcPr>
          <w:p w14:paraId="61ECF93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5B22C7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052C68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629740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F8B7FB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5AFD8A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78F91891" w14:textId="77777777" w:rsidTr="006352AB">
        <w:trPr>
          <w:trHeight w:val="64"/>
          <w:jc w:val="center"/>
        </w:trPr>
        <w:tc>
          <w:tcPr>
            <w:tcW w:w="883" w:type="pct"/>
          </w:tcPr>
          <w:p w14:paraId="183871C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4871E78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54CB6E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B6D0C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19456C7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2D1E2D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DB5A47A" w14:textId="77777777" w:rsidTr="006352AB">
        <w:trPr>
          <w:trHeight w:val="64"/>
          <w:jc w:val="center"/>
        </w:trPr>
        <w:tc>
          <w:tcPr>
            <w:tcW w:w="883" w:type="pct"/>
          </w:tcPr>
          <w:p w14:paraId="07305C4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54FDA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37FD1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9920EA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48DE29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D7F74E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50274BA5" w14:textId="77777777" w:rsidTr="006352AB">
        <w:trPr>
          <w:trHeight w:val="64"/>
          <w:jc w:val="center"/>
        </w:trPr>
        <w:tc>
          <w:tcPr>
            <w:tcW w:w="883" w:type="pct"/>
          </w:tcPr>
          <w:p w14:paraId="4C73CA3D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112271E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7178B2C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E6EC8B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B17FC10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22DBFE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2C5B7299" w14:textId="77777777" w:rsidTr="006352AB">
        <w:trPr>
          <w:trHeight w:val="64"/>
          <w:jc w:val="center"/>
        </w:trPr>
        <w:tc>
          <w:tcPr>
            <w:tcW w:w="883" w:type="pct"/>
          </w:tcPr>
          <w:p w14:paraId="0E8DCD2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71047E0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463AE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F1B1A7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DD2830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2FFA31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  <w:tr w:rsidR="006352AB" w:rsidRPr="00A31439" w14:paraId="6B5AA3F9" w14:textId="77777777" w:rsidTr="006352AB">
        <w:trPr>
          <w:trHeight w:val="64"/>
          <w:jc w:val="center"/>
        </w:trPr>
        <w:tc>
          <w:tcPr>
            <w:tcW w:w="883" w:type="pct"/>
          </w:tcPr>
          <w:p w14:paraId="4B48355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2C3247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FE198F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CB6DD4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E52DB0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BAA9D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关联新闻标题</w:t>
            </w:r>
          </w:p>
        </w:tc>
      </w:tr>
    </w:tbl>
    <w:p w14:paraId="0F516F0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7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新闻收藏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news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421C7A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新闻收藏表用于存储用户收藏新闻信息，主要包括：新闻编号、新闻标题、收藏人编号、收藏人用户名、创建时间。表结构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7</w:t>
      </w:r>
      <w:r w:rsidRPr="00A31439">
        <w:rPr>
          <w:rFonts w:hint="eastAsia"/>
          <w:sz w:val="24"/>
        </w:rPr>
        <w:t>所示。</w:t>
      </w:r>
    </w:p>
    <w:p w14:paraId="599E7F4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7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新闻收藏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news_collection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0BFCD40" w14:textId="77777777" w:rsidTr="006352AB">
        <w:trPr>
          <w:jc w:val="center"/>
        </w:trPr>
        <w:tc>
          <w:tcPr>
            <w:tcW w:w="883" w:type="pct"/>
          </w:tcPr>
          <w:p w14:paraId="3085AAF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2FCE6A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0B2A5AFC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2F12AB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901B9E1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4244B42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2F07B53D" w14:textId="77777777" w:rsidTr="006352AB">
        <w:trPr>
          <w:jc w:val="center"/>
        </w:trPr>
        <w:tc>
          <w:tcPr>
            <w:tcW w:w="883" w:type="pct"/>
          </w:tcPr>
          <w:p w14:paraId="3931F9F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4D4FAA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045104C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330310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D606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FCBF87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3E6F4C2F" w14:textId="77777777" w:rsidTr="006352AB">
        <w:trPr>
          <w:jc w:val="center"/>
        </w:trPr>
        <w:tc>
          <w:tcPr>
            <w:tcW w:w="883" w:type="pct"/>
          </w:tcPr>
          <w:p w14:paraId="55C0ADF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5BDFB20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FBD9E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87DD89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EEA44F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C6374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4E2EC36C" w14:textId="77777777" w:rsidTr="006352AB">
        <w:trPr>
          <w:trHeight w:val="64"/>
          <w:jc w:val="center"/>
        </w:trPr>
        <w:tc>
          <w:tcPr>
            <w:tcW w:w="883" w:type="pct"/>
          </w:tcPr>
          <w:p w14:paraId="4ECA830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4A10DF0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044A1B8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2A0F55D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95D421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9BC770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7E66DB06" w14:textId="77777777" w:rsidTr="006352AB">
        <w:trPr>
          <w:trHeight w:val="64"/>
          <w:jc w:val="center"/>
        </w:trPr>
        <w:tc>
          <w:tcPr>
            <w:tcW w:w="883" w:type="pct"/>
          </w:tcPr>
          <w:p w14:paraId="730BE085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29B149C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168FE24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3EA553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FD2EF6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A37EC0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收藏新闻编号</w:t>
            </w:r>
          </w:p>
        </w:tc>
      </w:tr>
      <w:tr w:rsidR="006352AB" w:rsidRPr="00A31439" w14:paraId="028EED21" w14:textId="77777777" w:rsidTr="006352AB">
        <w:trPr>
          <w:trHeight w:val="64"/>
          <w:jc w:val="center"/>
        </w:trPr>
        <w:tc>
          <w:tcPr>
            <w:tcW w:w="883" w:type="pct"/>
          </w:tcPr>
          <w:p w14:paraId="4AED798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news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135B1B5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933908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3A3D2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6D27768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3BA75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收藏新闻标题</w:t>
            </w:r>
          </w:p>
        </w:tc>
      </w:tr>
      <w:tr w:rsidR="006352AB" w:rsidRPr="00A31439" w14:paraId="03B9019A" w14:textId="77777777" w:rsidTr="006352AB">
        <w:trPr>
          <w:trHeight w:val="64"/>
          <w:jc w:val="center"/>
        </w:trPr>
        <w:tc>
          <w:tcPr>
            <w:tcW w:w="883" w:type="pct"/>
          </w:tcPr>
          <w:p w14:paraId="402BB386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6792FFC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0D6BA6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75D6A6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6C2D76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BCEB31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bookmarkEnd w:id="130"/>
    </w:tbl>
    <w:p w14:paraId="6B7F23AB" w14:textId="77777777" w:rsidR="006352A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</w:p>
    <w:p w14:paraId="07885634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8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帖子信息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(post</w:t>
      </w:r>
      <w:r w:rsidRPr="00BE075B">
        <w:rPr>
          <w:rFonts w:eastAsia="黑体" w:hint="eastAsia"/>
          <w:sz w:val="24"/>
        </w:rPr>
        <w:t>)</w:t>
      </w:r>
    </w:p>
    <w:p w14:paraId="145FBEC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帖子信息表用于存储帖子信息，主要包括：帖子标题、帖子内容、发布人编号、发布人用户名、创建时间。表结构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8</w:t>
      </w:r>
      <w:r w:rsidRPr="00A31439">
        <w:rPr>
          <w:rFonts w:hint="eastAsia"/>
          <w:sz w:val="24"/>
        </w:rPr>
        <w:t>所示。</w:t>
      </w:r>
    </w:p>
    <w:p w14:paraId="38262FAF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8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帖子信息</w:t>
      </w:r>
      <w:r w:rsidRPr="00A31439">
        <w:rPr>
          <w:rFonts w:hint="eastAsia"/>
          <w:szCs w:val="21"/>
        </w:rPr>
        <w:t>表（</w:t>
      </w:r>
      <w:r>
        <w:rPr>
          <w:szCs w:val="21"/>
        </w:rPr>
        <w:t>post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6F7D24F1" w14:textId="77777777" w:rsidTr="006352AB">
        <w:trPr>
          <w:jc w:val="center"/>
        </w:trPr>
        <w:tc>
          <w:tcPr>
            <w:tcW w:w="883" w:type="pct"/>
          </w:tcPr>
          <w:p w14:paraId="2C00152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395FE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621D540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7AFEBD0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9A6D25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2FE140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38A1C140" w14:textId="77777777" w:rsidTr="006352AB">
        <w:trPr>
          <w:jc w:val="center"/>
        </w:trPr>
        <w:tc>
          <w:tcPr>
            <w:tcW w:w="883" w:type="pct"/>
          </w:tcPr>
          <w:p w14:paraId="2EFF17A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0B3C37D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38085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0A45F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F820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35F2A4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帖子编号</w:t>
            </w:r>
          </w:p>
        </w:tc>
      </w:tr>
      <w:tr w:rsidR="006352AB" w:rsidRPr="00A31439" w14:paraId="2126CF8C" w14:textId="77777777" w:rsidTr="006352AB">
        <w:trPr>
          <w:jc w:val="center"/>
        </w:trPr>
        <w:tc>
          <w:tcPr>
            <w:tcW w:w="883" w:type="pct"/>
          </w:tcPr>
          <w:p w14:paraId="307F802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itle</w:t>
            </w:r>
          </w:p>
        </w:tc>
        <w:tc>
          <w:tcPr>
            <w:tcW w:w="847" w:type="pct"/>
          </w:tcPr>
          <w:p w14:paraId="266432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6CE2284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B2FB4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02615F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026877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帖子标题</w:t>
            </w:r>
          </w:p>
        </w:tc>
      </w:tr>
      <w:tr w:rsidR="006352AB" w:rsidRPr="00A31439" w14:paraId="01F5BD93" w14:textId="77777777" w:rsidTr="006352AB">
        <w:trPr>
          <w:trHeight w:val="64"/>
          <w:jc w:val="center"/>
        </w:trPr>
        <w:tc>
          <w:tcPr>
            <w:tcW w:w="883" w:type="pct"/>
          </w:tcPr>
          <w:p w14:paraId="68F4EB0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16E841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long</w:t>
            </w:r>
            <w:r>
              <w:rPr>
                <w:szCs w:val="21"/>
              </w:rPr>
              <w:t>text</w:t>
            </w:r>
            <w:proofErr w:type="spellEnd"/>
          </w:p>
        </w:tc>
        <w:tc>
          <w:tcPr>
            <w:tcW w:w="565" w:type="pct"/>
          </w:tcPr>
          <w:p w14:paraId="671B534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1E573C7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13B6668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787708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帖子内容</w:t>
            </w:r>
          </w:p>
        </w:tc>
      </w:tr>
      <w:tr w:rsidR="006352AB" w:rsidRPr="00A31439" w14:paraId="49E34402" w14:textId="77777777" w:rsidTr="006352AB">
        <w:trPr>
          <w:trHeight w:val="64"/>
          <w:jc w:val="center"/>
        </w:trPr>
        <w:tc>
          <w:tcPr>
            <w:tcW w:w="883" w:type="pct"/>
          </w:tcPr>
          <w:p w14:paraId="4B76568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15E2D7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3A6F8C0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645AAB3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5669D25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A7513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0A9F9627" w14:textId="77777777" w:rsidTr="006352AB">
        <w:trPr>
          <w:trHeight w:val="64"/>
          <w:jc w:val="center"/>
        </w:trPr>
        <w:tc>
          <w:tcPr>
            <w:tcW w:w="883" w:type="pct"/>
          </w:tcPr>
          <w:p w14:paraId="2EB4CDD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lastRenderedPageBreak/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949145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9DE44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B4C85F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1BC115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F25B2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发布人编号</w:t>
            </w:r>
          </w:p>
        </w:tc>
      </w:tr>
      <w:tr w:rsidR="006352AB" w:rsidRPr="00A31439" w14:paraId="219440A2" w14:textId="77777777" w:rsidTr="006352AB">
        <w:trPr>
          <w:trHeight w:val="64"/>
          <w:jc w:val="center"/>
        </w:trPr>
        <w:tc>
          <w:tcPr>
            <w:tcW w:w="883" w:type="pct"/>
          </w:tcPr>
          <w:p w14:paraId="2750056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ead_count</w:t>
            </w:r>
            <w:proofErr w:type="spellEnd"/>
          </w:p>
        </w:tc>
        <w:tc>
          <w:tcPr>
            <w:tcW w:w="847" w:type="pct"/>
          </w:tcPr>
          <w:p w14:paraId="43EAF7F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8385CA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1547784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1DD9D5F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DEB29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评论数</w:t>
            </w:r>
          </w:p>
        </w:tc>
      </w:tr>
      <w:tr w:rsidR="006352AB" w:rsidRPr="00A31439" w14:paraId="57E3CAAA" w14:textId="77777777" w:rsidTr="006352AB">
        <w:trPr>
          <w:trHeight w:val="64"/>
          <w:jc w:val="center"/>
        </w:trPr>
        <w:tc>
          <w:tcPr>
            <w:tcW w:w="883" w:type="pct"/>
          </w:tcPr>
          <w:p w14:paraId="4F804232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06784C9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501FCB5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6EC8E48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BF40F06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F115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</w:tbl>
    <w:p w14:paraId="58E2CF39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9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帖子评论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post_</w:t>
      </w:r>
      <w:r>
        <w:rPr>
          <w:rFonts w:eastAsia="黑体"/>
          <w:sz w:val="24"/>
        </w:rPr>
        <w:t>comment</w:t>
      </w:r>
      <w:proofErr w:type="spellEnd"/>
      <w:r w:rsidRPr="00BE075B">
        <w:rPr>
          <w:rFonts w:eastAsia="黑体" w:hint="eastAsia"/>
          <w:sz w:val="24"/>
        </w:rPr>
        <w:t>)</w:t>
      </w:r>
    </w:p>
    <w:p w14:paraId="10349407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帖子评论表用于存储帖子评论信息，主要包括：评论内容、评论人编号、评论人用户名、关联帖子编号、关联帖子标题、创建时间。表结构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9</w:t>
      </w:r>
      <w:r w:rsidRPr="00A31439">
        <w:rPr>
          <w:rFonts w:hint="eastAsia"/>
          <w:sz w:val="24"/>
        </w:rPr>
        <w:t>所示。</w:t>
      </w:r>
    </w:p>
    <w:p w14:paraId="4C1F8D9C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9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帖子评论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post_comment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303ADA58" w14:textId="77777777" w:rsidTr="006352AB">
        <w:trPr>
          <w:jc w:val="center"/>
        </w:trPr>
        <w:tc>
          <w:tcPr>
            <w:tcW w:w="883" w:type="pct"/>
          </w:tcPr>
          <w:p w14:paraId="718874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1AFAD7C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435D1B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3FBBA8E2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1D4AB78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567060B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A86B01C" w14:textId="77777777" w:rsidTr="006352AB">
        <w:trPr>
          <w:trHeight w:val="64"/>
          <w:jc w:val="center"/>
        </w:trPr>
        <w:tc>
          <w:tcPr>
            <w:tcW w:w="883" w:type="pct"/>
          </w:tcPr>
          <w:p w14:paraId="5CD72C99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comment_id</w:t>
            </w:r>
            <w:proofErr w:type="spellEnd"/>
          </w:p>
        </w:tc>
        <w:tc>
          <w:tcPr>
            <w:tcW w:w="847" w:type="pct"/>
          </w:tcPr>
          <w:p w14:paraId="45D6C02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A955D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F34857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CF1A3C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D2549A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评论编号</w:t>
            </w:r>
          </w:p>
        </w:tc>
      </w:tr>
      <w:tr w:rsidR="006352AB" w:rsidRPr="00A31439" w14:paraId="3A6C9871" w14:textId="77777777" w:rsidTr="006352AB">
        <w:trPr>
          <w:trHeight w:val="64"/>
          <w:jc w:val="center"/>
        </w:trPr>
        <w:tc>
          <w:tcPr>
            <w:tcW w:w="883" w:type="pct"/>
          </w:tcPr>
          <w:p w14:paraId="6C1ED6F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ontent</w:t>
            </w:r>
          </w:p>
        </w:tc>
        <w:tc>
          <w:tcPr>
            <w:tcW w:w="847" w:type="pct"/>
          </w:tcPr>
          <w:p w14:paraId="762AD0A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varchar</w:t>
            </w:r>
          </w:p>
        </w:tc>
        <w:tc>
          <w:tcPr>
            <w:tcW w:w="565" w:type="pct"/>
          </w:tcPr>
          <w:p w14:paraId="63934C3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24E0BB9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C8889BC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D18C5E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评论内容</w:t>
            </w:r>
          </w:p>
        </w:tc>
      </w:tr>
      <w:tr w:rsidR="006352AB" w:rsidRPr="00A31439" w14:paraId="460DE653" w14:textId="77777777" w:rsidTr="006352AB">
        <w:trPr>
          <w:trHeight w:val="64"/>
          <w:jc w:val="center"/>
        </w:trPr>
        <w:tc>
          <w:tcPr>
            <w:tcW w:w="883" w:type="pct"/>
          </w:tcPr>
          <w:p w14:paraId="7320EE0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51579D1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2932579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0B572C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2A5A97A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077FC1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  <w:tr w:rsidR="006352AB" w:rsidRPr="00A31439" w14:paraId="4A4BA3E2" w14:textId="77777777" w:rsidTr="006352AB">
        <w:trPr>
          <w:trHeight w:val="64"/>
          <w:jc w:val="center"/>
        </w:trPr>
        <w:tc>
          <w:tcPr>
            <w:tcW w:w="883" w:type="pct"/>
          </w:tcPr>
          <w:p w14:paraId="1E49E961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148ADEF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E979FF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9DF929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0804AC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BA8157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评论人编号</w:t>
            </w:r>
          </w:p>
        </w:tc>
      </w:tr>
      <w:tr w:rsidR="006352AB" w:rsidRPr="00A31439" w14:paraId="1F320B98" w14:textId="77777777" w:rsidTr="006352AB">
        <w:trPr>
          <w:trHeight w:val="64"/>
          <w:jc w:val="center"/>
        </w:trPr>
        <w:tc>
          <w:tcPr>
            <w:tcW w:w="883" w:type="pct"/>
          </w:tcPr>
          <w:p w14:paraId="52DAFD6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36382C4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06E9F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84BA57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916B6A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076A9711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发布人用户名</w:t>
            </w:r>
          </w:p>
        </w:tc>
      </w:tr>
      <w:tr w:rsidR="006352AB" w:rsidRPr="00A31439" w14:paraId="02772091" w14:textId="77777777" w:rsidTr="006352AB">
        <w:trPr>
          <w:trHeight w:val="64"/>
          <w:jc w:val="center"/>
        </w:trPr>
        <w:tc>
          <w:tcPr>
            <w:tcW w:w="883" w:type="pct"/>
          </w:tcPr>
          <w:p w14:paraId="5DF38455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6228A0F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BB4401B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5D0C28DE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688BD6B" w14:textId="77777777" w:rsidR="006352AB" w:rsidRPr="002263AE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6D7738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关联帖子编号</w:t>
            </w:r>
          </w:p>
        </w:tc>
      </w:tr>
      <w:tr w:rsidR="006352AB" w:rsidRPr="00A31439" w14:paraId="1B6D8779" w14:textId="77777777" w:rsidTr="006352AB">
        <w:trPr>
          <w:trHeight w:val="64"/>
          <w:jc w:val="center"/>
        </w:trPr>
        <w:tc>
          <w:tcPr>
            <w:tcW w:w="883" w:type="pct"/>
          </w:tcPr>
          <w:p w14:paraId="2F290217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_title</w:t>
            </w:r>
            <w:proofErr w:type="spellEnd"/>
          </w:p>
        </w:tc>
        <w:tc>
          <w:tcPr>
            <w:tcW w:w="847" w:type="pct"/>
          </w:tcPr>
          <w:p w14:paraId="5341F4A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2453F31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43A2020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934179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1E78CD6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关联帖子标题</w:t>
            </w:r>
          </w:p>
        </w:tc>
      </w:tr>
    </w:tbl>
    <w:p w14:paraId="53F2DB43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10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帖子收藏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26D27CEC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帖子收藏表用于存储用户收藏帖子信息，主要包括：帖子编号、帖子标题、收藏人编号、收藏人用户名、创建时间。表结构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740F2C91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10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2E24F90E" w14:textId="77777777" w:rsidTr="006352AB">
        <w:trPr>
          <w:jc w:val="center"/>
        </w:trPr>
        <w:tc>
          <w:tcPr>
            <w:tcW w:w="883" w:type="pct"/>
          </w:tcPr>
          <w:p w14:paraId="052DB7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45F025EF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28EC171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043EC253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76B18C0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1455798E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5065DD7D" w14:textId="77777777" w:rsidTr="006352AB">
        <w:trPr>
          <w:jc w:val="center"/>
        </w:trPr>
        <w:tc>
          <w:tcPr>
            <w:tcW w:w="883" w:type="pct"/>
          </w:tcPr>
          <w:p w14:paraId="5B7357F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ollection_id</w:t>
            </w:r>
            <w:proofErr w:type="spellEnd"/>
          </w:p>
        </w:tc>
        <w:tc>
          <w:tcPr>
            <w:tcW w:w="847" w:type="pct"/>
          </w:tcPr>
          <w:p w14:paraId="73027C5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4168043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4E77B0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0A9509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5A858C5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42F7C87" w14:textId="77777777" w:rsidTr="006352AB">
        <w:trPr>
          <w:jc w:val="center"/>
        </w:trPr>
        <w:tc>
          <w:tcPr>
            <w:tcW w:w="883" w:type="pct"/>
          </w:tcPr>
          <w:p w14:paraId="6EEEF63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ser_id</w:t>
            </w:r>
            <w:proofErr w:type="spellEnd"/>
          </w:p>
        </w:tc>
        <w:tc>
          <w:tcPr>
            <w:tcW w:w="847" w:type="pct"/>
          </w:tcPr>
          <w:p w14:paraId="6068E5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333AAA4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6CA3937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A5D8AC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1A2F8C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316460DC" w14:textId="77777777" w:rsidTr="006352AB">
        <w:trPr>
          <w:trHeight w:val="64"/>
          <w:jc w:val="center"/>
        </w:trPr>
        <w:tc>
          <w:tcPr>
            <w:tcW w:w="883" w:type="pct"/>
          </w:tcPr>
          <w:p w14:paraId="5CC93FC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ser_name</w:t>
            </w:r>
            <w:proofErr w:type="spellEnd"/>
          </w:p>
        </w:tc>
        <w:tc>
          <w:tcPr>
            <w:tcW w:w="847" w:type="pct"/>
          </w:tcPr>
          <w:p w14:paraId="2F9F9A9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8F9832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3728ED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382A016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3E85E30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  <w:tr w:rsidR="006352AB" w:rsidRPr="00A31439" w14:paraId="54F44527" w14:textId="77777777" w:rsidTr="006352AB">
        <w:trPr>
          <w:trHeight w:val="64"/>
          <w:jc w:val="center"/>
        </w:trPr>
        <w:tc>
          <w:tcPr>
            <w:tcW w:w="883" w:type="pct"/>
          </w:tcPr>
          <w:p w14:paraId="72E4AA6A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496AA42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1B298CB2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2407588A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8DC71BC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C041DB3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收藏帖子编号</w:t>
            </w:r>
          </w:p>
        </w:tc>
      </w:tr>
      <w:tr w:rsidR="006352AB" w:rsidRPr="00A31439" w14:paraId="7C15F54E" w14:textId="77777777" w:rsidTr="006352AB">
        <w:trPr>
          <w:trHeight w:val="64"/>
          <w:jc w:val="center"/>
        </w:trPr>
        <w:tc>
          <w:tcPr>
            <w:tcW w:w="883" w:type="pct"/>
          </w:tcPr>
          <w:p w14:paraId="3A0DBCF0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post_title</w:t>
            </w:r>
            <w:proofErr w:type="spellEnd"/>
          </w:p>
        </w:tc>
        <w:tc>
          <w:tcPr>
            <w:tcW w:w="847" w:type="pct"/>
          </w:tcPr>
          <w:p w14:paraId="3C161FE0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37D1A24D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04C3A38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7622C72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C4FCA6F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收藏帖子标题</w:t>
            </w:r>
          </w:p>
        </w:tc>
      </w:tr>
      <w:tr w:rsidR="006352AB" w:rsidRPr="00A31439" w14:paraId="74404679" w14:textId="77777777" w:rsidTr="006352AB">
        <w:trPr>
          <w:trHeight w:val="64"/>
          <w:jc w:val="center"/>
        </w:trPr>
        <w:tc>
          <w:tcPr>
            <w:tcW w:w="883" w:type="pct"/>
          </w:tcPr>
          <w:p w14:paraId="71709EF4" w14:textId="77777777" w:rsidR="006352AB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reate_time</w:t>
            </w:r>
            <w:proofErr w:type="spellEnd"/>
          </w:p>
        </w:tc>
        <w:tc>
          <w:tcPr>
            <w:tcW w:w="847" w:type="pct"/>
          </w:tcPr>
          <w:p w14:paraId="088EECF5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atetime</w:t>
            </w:r>
          </w:p>
        </w:tc>
        <w:tc>
          <w:tcPr>
            <w:tcW w:w="565" w:type="pct"/>
          </w:tcPr>
          <w:p w14:paraId="6E251F49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88" w:type="pct"/>
          </w:tcPr>
          <w:p w14:paraId="212E1AC6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00C5DD19" w14:textId="77777777" w:rsidR="006352AB" w:rsidRDefault="006352AB" w:rsidP="006352AB">
            <w:pPr>
              <w:jc w:val="center"/>
              <w:rPr>
                <w:szCs w:val="21"/>
              </w:rPr>
            </w:pPr>
            <w:r w:rsidRPr="002263AE"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41BFC047" w14:textId="77777777" w:rsidR="006352AB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创建时间</w:t>
            </w:r>
          </w:p>
        </w:tc>
      </w:tr>
    </w:tbl>
    <w:p w14:paraId="60DC7DBA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11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分类</w:t>
      </w:r>
      <w:r w:rsidRPr="00BE075B">
        <w:rPr>
          <w:rFonts w:eastAsia="黑体" w:hint="eastAsia"/>
          <w:sz w:val="24"/>
        </w:rPr>
        <w:t>表</w:t>
      </w:r>
      <w:r>
        <w:rPr>
          <w:rFonts w:eastAsia="黑体" w:hint="eastAsia"/>
          <w:sz w:val="24"/>
        </w:rPr>
        <w:t>(</w:t>
      </w:r>
      <w:r>
        <w:rPr>
          <w:rFonts w:eastAsia="黑体"/>
          <w:sz w:val="24"/>
        </w:rPr>
        <w:t>category</w:t>
      </w:r>
      <w:r w:rsidRPr="00BE075B">
        <w:rPr>
          <w:rFonts w:eastAsia="黑体" w:hint="eastAsia"/>
          <w:sz w:val="24"/>
        </w:rPr>
        <w:t>)</w:t>
      </w:r>
    </w:p>
    <w:p w14:paraId="05D02676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分类表用于存储分类信息，主要包括：分类编号、分类名、创建时间。表结构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11</w:t>
      </w:r>
      <w:r w:rsidRPr="00A31439">
        <w:rPr>
          <w:rFonts w:hint="eastAsia"/>
          <w:sz w:val="24"/>
        </w:rPr>
        <w:t>所示。</w:t>
      </w:r>
    </w:p>
    <w:p w14:paraId="1D6020D6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11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分类</w:t>
      </w:r>
      <w:r w:rsidRPr="00A31439">
        <w:rPr>
          <w:rFonts w:hint="eastAsia"/>
          <w:szCs w:val="21"/>
        </w:rPr>
        <w:t>表（</w:t>
      </w:r>
      <w:r>
        <w:rPr>
          <w:rFonts w:hint="eastAsia"/>
          <w:szCs w:val="21"/>
        </w:rPr>
        <w:t>category</w:t>
      </w:r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0412798C" w14:textId="77777777" w:rsidTr="006352AB">
        <w:trPr>
          <w:jc w:val="center"/>
        </w:trPr>
        <w:tc>
          <w:tcPr>
            <w:tcW w:w="883" w:type="pct"/>
          </w:tcPr>
          <w:p w14:paraId="0BD86C6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08C3DA9B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5CA6135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A41092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5C093CD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96FE0DD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4DF28BBC" w14:textId="77777777" w:rsidTr="006352AB">
        <w:trPr>
          <w:jc w:val="center"/>
        </w:trPr>
        <w:tc>
          <w:tcPr>
            <w:tcW w:w="883" w:type="pct"/>
          </w:tcPr>
          <w:p w14:paraId="53CD9B9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category</w:t>
            </w:r>
            <w:r>
              <w:rPr>
                <w:szCs w:val="21"/>
              </w:rPr>
              <w:t>_id</w:t>
            </w:r>
            <w:proofErr w:type="spellEnd"/>
          </w:p>
        </w:tc>
        <w:tc>
          <w:tcPr>
            <w:tcW w:w="847" w:type="pct"/>
          </w:tcPr>
          <w:p w14:paraId="11D7D93D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20B5AE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74FA576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2F79AE7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2FFE684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收藏编号</w:t>
            </w:r>
          </w:p>
        </w:tc>
      </w:tr>
      <w:tr w:rsidR="006352AB" w:rsidRPr="00A31439" w14:paraId="7E03D767" w14:textId="77777777" w:rsidTr="006352AB">
        <w:trPr>
          <w:jc w:val="center"/>
        </w:trPr>
        <w:tc>
          <w:tcPr>
            <w:tcW w:w="883" w:type="pct"/>
          </w:tcPr>
          <w:p w14:paraId="6CE78A6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category_name</w:t>
            </w:r>
            <w:proofErr w:type="spellEnd"/>
          </w:p>
        </w:tc>
        <w:tc>
          <w:tcPr>
            <w:tcW w:w="847" w:type="pct"/>
          </w:tcPr>
          <w:p w14:paraId="09B49856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7044E0B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1D6D1B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DC3F94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23DF59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收藏人编号</w:t>
            </w:r>
          </w:p>
        </w:tc>
      </w:tr>
      <w:tr w:rsidR="006352AB" w:rsidRPr="00A31439" w14:paraId="18C84804" w14:textId="77777777" w:rsidTr="006352AB">
        <w:trPr>
          <w:trHeight w:val="64"/>
          <w:jc w:val="center"/>
        </w:trPr>
        <w:tc>
          <w:tcPr>
            <w:tcW w:w="883" w:type="pct"/>
          </w:tcPr>
          <w:p w14:paraId="746B8F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create_time</w:t>
            </w:r>
            <w:proofErr w:type="spellEnd"/>
          </w:p>
        </w:tc>
        <w:tc>
          <w:tcPr>
            <w:tcW w:w="847" w:type="pct"/>
          </w:tcPr>
          <w:p w14:paraId="5D5B5FF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archar</w:t>
            </w:r>
          </w:p>
        </w:tc>
        <w:tc>
          <w:tcPr>
            <w:tcW w:w="565" w:type="pct"/>
          </w:tcPr>
          <w:p w14:paraId="157CEE1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55</w:t>
            </w:r>
          </w:p>
        </w:tc>
        <w:tc>
          <w:tcPr>
            <w:tcW w:w="588" w:type="pct"/>
          </w:tcPr>
          <w:p w14:paraId="74C6585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7837209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75E978B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收藏人用户名</w:t>
            </w:r>
          </w:p>
        </w:tc>
      </w:tr>
    </w:tbl>
    <w:p w14:paraId="567F84F6" w14:textId="77777777" w:rsidR="006352AB" w:rsidRPr="00BE075B" w:rsidRDefault="006352AB" w:rsidP="006352AB">
      <w:pPr>
        <w:spacing w:line="360" w:lineRule="auto"/>
        <w:ind w:firstLineChars="200" w:firstLine="480"/>
        <w:rPr>
          <w:rFonts w:eastAsia="黑体"/>
          <w:sz w:val="24"/>
        </w:rPr>
      </w:pPr>
      <w:r w:rsidRPr="00BE075B">
        <w:rPr>
          <w:rFonts w:eastAsia="黑体" w:hint="eastAsia"/>
          <w:sz w:val="24"/>
        </w:rPr>
        <w:t>（</w:t>
      </w:r>
      <w:r>
        <w:rPr>
          <w:rFonts w:eastAsia="黑体"/>
          <w:sz w:val="24"/>
        </w:rPr>
        <w:t>12</w:t>
      </w:r>
      <w:r w:rsidRPr="00BE075B">
        <w:rPr>
          <w:rFonts w:eastAsia="黑体" w:hint="eastAsia"/>
          <w:sz w:val="24"/>
        </w:rPr>
        <w:t>）</w:t>
      </w:r>
      <w:r>
        <w:rPr>
          <w:rFonts w:eastAsia="黑体" w:hint="eastAsia"/>
          <w:sz w:val="24"/>
        </w:rPr>
        <w:t>首页</w:t>
      </w:r>
      <w:proofErr w:type="gramStart"/>
      <w:r>
        <w:rPr>
          <w:rFonts w:eastAsia="黑体" w:hint="eastAsia"/>
          <w:sz w:val="24"/>
        </w:rPr>
        <w:t>轮播图图片</w:t>
      </w:r>
      <w:r w:rsidRPr="00BE075B">
        <w:rPr>
          <w:rFonts w:eastAsia="黑体" w:hint="eastAsia"/>
          <w:sz w:val="24"/>
        </w:rPr>
        <w:t>表</w:t>
      </w:r>
      <w:proofErr w:type="gramEnd"/>
      <w:r>
        <w:rPr>
          <w:rFonts w:eastAsia="黑体" w:hint="eastAsia"/>
          <w:sz w:val="24"/>
        </w:rPr>
        <w:t>(</w:t>
      </w:r>
      <w:proofErr w:type="spellStart"/>
      <w:r>
        <w:rPr>
          <w:rFonts w:eastAsia="黑体" w:hint="eastAsia"/>
          <w:sz w:val="24"/>
        </w:rPr>
        <w:t>post</w:t>
      </w:r>
      <w:r>
        <w:rPr>
          <w:rFonts w:eastAsia="黑体"/>
          <w:sz w:val="24"/>
        </w:rPr>
        <w:t>_collection</w:t>
      </w:r>
      <w:proofErr w:type="spellEnd"/>
      <w:r w:rsidRPr="00BE075B">
        <w:rPr>
          <w:rFonts w:eastAsia="黑体" w:hint="eastAsia"/>
          <w:sz w:val="24"/>
        </w:rPr>
        <w:t>)</w:t>
      </w:r>
    </w:p>
    <w:p w14:paraId="751CC474" w14:textId="77777777" w:rsidR="006352AB" w:rsidRPr="00A31439" w:rsidRDefault="006352AB" w:rsidP="006352AB">
      <w:pPr>
        <w:pStyle w:val="ad"/>
        <w:spacing w:after="0" w:line="360" w:lineRule="auto"/>
        <w:ind w:firstLineChars="200" w:firstLine="480"/>
        <w:rPr>
          <w:sz w:val="24"/>
        </w:rPr>
      </w:pPr>
      <w:r w:rsidRPr="00911FB2">
        <w:rPr>
          <w:rFonts w:hint="eastAsia"/>
          <w:sz w:val="24"/>
        </w:rPr>
        <w:t>首页</w:t>
      </w:r>
      <w:proofErr w:type="gramStart"/>
      <w:r w:rsidRPr="00911FB2">
        <w:rPr>
          <w:rFonts w:hint="eastAsia"/>
          <w:sz w:val="24"/>
        </w:rPr>
        <w:t>轮播图图片</w:t>
      </w:r>
      <w:r>
        <w:rPr>
          <w:rFonts w:hint="eastAsia"/>
          <w:sz w:val="24"/>
        </w:rPr>
        <w:t>表</w:t>
      </w:r>
      <w:proofErr w:type="gramEnd"/>
      <w:r>
        <w:rPr>
          <w:rFonts w:hint="eastAsia"/>
          <w:sz w:val="24"/>
        </w:rPr>
        <w:t>用于存储首页</w:t>
      </w:r>
      <w:proofErr w:type="gramStart"/>
      <w:r>
        <w:rPr>
          <w:rFonts w:hint="eastAsia"/>
          <w:sz w:val="24"/>
        </w:rPr>
        <w:t>轮播图图片</w:t>
      </w:r>
      <w:proofErr w:type="gramEnd"/>
      <w:r>
        <w:rPr>
          <w:rFonts w:hint="eastAsia"/>
          <w:sz w:val="24"/>
        </w:rPr>
        <w:t>地址，主要包括：图片编号、图片地址、关联新闻编号。表结构</w:t>
      </w:r>
      <w:r w:rsidRPr="00A31439">
        <w:rPr>
          <w:rFonts w:hint="eastAsia"/>
          <w:sz w:val="24"/>
        </w:rPr>
        <w:t>如表</w:t>
      </w:r>
      <w:r>
        <w:rPr>
          <w:rFonts w:hint="eastAsia"/>
          <w:sz w:val="24"/>
        </w:rPr>
        <w:t>3</w:t>
      </w:r>
      <w:r w:rsidRPr="00A31439">
        <w:rPr>
          <w:rFonts w:hint="eastAsia"/>
          <w:sz w:val="24"/>
        </w:rPr>
        <w:t>.</w:t>
      </w:r>
      <w:r>
        <w:rPr>
          <w:sz w:val="24"/>
        </w:rPr>
        <w:t>10</w:t>
      </w:r>
      <w:r w:rsidRPr="00A31439">
        <w:rPr>
          <w:rFonts w:hint="eastAsia"/>
          <w:sz w:val="24"/>
        </w:rPr>
        <w:t>所示。</w:t>
      </w:r>
    </w:p>
    <w:p w14:paraId="6BA99657" w14:textId="77777777" w:rsidR="006352AB" w:rsidRPr="00A31439" w:rsidRDefault="006352AB" w:rsidP="006352AB">
      <w:pPr>
        <w:spacing w:line="360" w:lineRule="auto"/>
        <w:jc w:val="center"/>
        <w:rPr>
          <w:szCs w:val="21"/>
        </w:rPr>
      </w:pPr>
      <w:r w:rsidRPr="00A31439"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>
        <w:rPr>
          <w:szCs w:val="21"/>
        </w:rPr>
        <w:t>12</w:t>
      </w:r>
      <w:r w:rsidRPr="00A3143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帖子收藏</w:t>
      </w:r>
      <w:r w:rsidRPr="00A31439">
        <w:rPr>
          <w:rFonts w:hint="eastAsia"/>
          <w:szCs w:val="21"/>
        </w:rPr>
        <w:t>表（</w:t>
      </w:r>
      <w:proofErr w:type="spellStart"/>
      <w:r>
        <w:rPr>
          <w:szCs w:val="21"/>
        </w:rPr>
        <w:t>post_collection</w:t>
      </w:r>
      <w:proofErr w:type="spellEnd"/>
      <w:r w:rsidRPr="00A31439">
        <w:rPr>
          <w:rFonts w:hint="eastAsia"/>
          <w:szCs w:val="21"/>
        </w:rPr>
        <w:t>）</w:t>
      </w:r>
    </w:p>
    <w:tbl>
      <w:tblPr>
        <w:tblW w:w="468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438"/>
        <w:gridCol w:w="959"/>
        <w:gridCol w:w="998"/>
        <w:gridCol w:w="1289"/>
        <w:gridCol w:w="2306"/>
      </w:tblGrid>
      <w:tr w:rsidR="006352AB" w:rsidRPr="00A31439" w14:paraId="12524E18" w14:textId="77777777" w:rsidTr="006352AB">
        <w:trPr>
          <w:jc w:val="center"/>
        </w:trPr>
        <w:tc>
          <w:tcPr>
            <w:tcW w:w="883" w:type="pct"/>
          </w:tcPr>
          <w:p w14:paraId="63F97FB7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列名</w:t>
            </w:r>
          </w:p>
        </w:tc>
        <w:tc>
          <w:tcPr>
            <w:tcW w:w="847" w:type="pct"/>
          </w:tcPr>
          <w:p w14:paraId="75A56FE9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数据类型</w:t>
            </w:r>
          </w:p>
        </w:tc>
        <w:tc>
          <w:tcPr>
            <w:tcW w:w="565" w:type="pct"/>
          </w:tcPr>
          <w:p w14:paraId="66C33514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长度</w:t>
            </w:r>
          </w:p>
        </w:tc>
        <w:tc>
          <w:tcPr>
            <w:tcW w:w="588" w:type="pct"/>
          </w:tcPr>
          <w:p w14:paraId="69D82EC8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允许空</w:t>
            </w:r>
          </w:p>
        </w:tc>
        <w:tc>
          <w:tcPr>
            <w:tcW w:w="759" w:type="pct"/>
          </w:tcPr>
          <w:p w14:paraId="2587ABCA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是否主键</w:t>
            </w:r>
          </w:p>
        </w:tc>
        <w:tc>
          <w:tcPr>
            <w:tcW w:w="1358" w:type="pct"/>
          </w:tcPr>
          <w:p w14:paraId="60D624E5" w14:textId="77777777" w:rsidR="006352AB" w:rsidRPr="00A31439" w:rsidRDefault="006352AB" w:rsidP="006352AB">
            <w:pPr>
              <w:jc w:val="center"/>
              <w:rPr>
                <w:b/>
                <w:szCs w:val="21"/>
              </w:rPr>
            </w:pPr>
            <w:r w:rsidRPr="00A31439">
              <w:rPr>
                <w:rFonts w:hint="eastAsia"/>
                <w:b/>
                <w:szCs w:val="21"/>
              </w:rPr>
              <w:t>说明</w:t>
            </w:r>
          </w:p>
        </w:tc>
      </w:tr>
      <w:tr w:rsidR="006352AB" w:rsidRPr="00A31439" w14:paraId="04B34559" w14:textId="77777777" w:rsidTr="006352AB">
        <w:trPr>
          <w:jc w:val="center"/>
        </w:trPr>
        <w:tc>
          <w:tcPr>
            <w:tcW w:w="883" w:type="pct"/>
          </w:tcPr>
          <w:p w14:paraId="7A8AAD9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lastRenderedPageBreak/>
              <w:t>head_id</w:t>
            </w:r>
            <w:proofErr w:type="spellEnd"/>
          </w:p>
        </w:tc>
        <w:tc>
          <w:tcPr>
            <w:tcW w:w="847" w:type="pct"/>
          </w:tcPr>
          <w:p w14:paraId="3532162E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565" w:type="pct"/>
          </w:tcPr>
          <w:p w14:paraId="5D89AFA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588" w:type="pct"/>
          </w:tcPr>
          <w:p w14:paraId="0624D52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4E118B6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358" w:type="pct"/>
          </w:tcPr>
          <w:p w14:paraId="121D2F7B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轮播图</w:t>
            </w:r>
            <w:proofErr w:type="gramEnd"/>
            <w:r>
              <w:rPr>
                <w:rFonts w:hint="eastAsia"/>
                <w:szCs w:val="21"/>
              </w:rPr>
              <w:t>编号</w:t>
            </w:r>
          </w:p>
        </w:tc>
      </w:tr>
      <w:tr w:rsidR="006352AB" w:rsidRPr="00A31439" w14:paraId="0B65EF88" w14:textId="77777777" w:rsidTr="006352AB">
        <w:trPr>
          <w:jc w:val="center"/>
        </w:trPr>
        <w:tc>
          <w:tcPr>
            <w:tcW w:w="883" w:type="pct"/>
          </w:tcPr>
          <w:p w14:paraId="6C781BA1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img_url</w:t>
            </w:r>
            <w:proofErr w:type="spellEnd"/>
          </w:p>
        </w:tc>
        <w:tc>
          <w:tcPr>
            <w:tcW w:w="847" w:type="pct"/>
          </w:tcPr>
          <w:p w14:paraId="56C8E773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varchar</w:t>
            </w:r>
          </w:p>
        </w:tc>
        <w:tc>
          <w:tcPr>
            <w:tcW w:w="565" w:type="pct"/>
          </w:tcPr>
          <w:p w14:paraId="7463F945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255</w:t>
            </w:r>
          </w:p>
        </w:tc>
        <w:tc>
          <w:tcPr>
            <w:tcW w:w="588" w:type="pct"/>
          </w:tcPr>
          <w:p w14:paraId="3A5ECBBF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61BB25A4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639FFAD0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图片地址</w:t>
            </w:r>
          </w:p>
        </w:tc>
      </w:tr>
      <w:tr w:rsidR="006352AB" w:rsidRPr="00A31439" w14:paraId="52FB2318" w14:textId="77777777" w:rsidTr="006352AB">
        <w:trPr>
          <w:trHeight w:val="64"/>
          <w:jc w:val="center"/>
        </w:trPr>
        <w:tc>
          <w:tcPr>
            <w:tcW w:w="883" w:type="pct"/>
          </w:tcPr>
          <w:p w14:paraId="60A2F272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</w:t>
            </w:r>
            <w:r>
              <w:rPr>
                <w:szCs w:val="21"/>
              </w:rPr>
              <w:t>ews_id</w:t>
            </w:r>
            <w:proofErr w:type="spellEnd"/>
          </w:p>
        </w:tc>
        <w:tc>
          <w:tcPr>
            <w:tcW w:w="847" w:type="pct"/>
          </w:tcPr>
          <w:p w14:paraId="663BE889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news_id</w:t>
            </w:r>
            <w:proofErr w:type="spellEnd"/>
          </w:p>
        </w:tc>
        <w:tc>
          <w:tcPr>
            <w:tcW w:w="565" w:type="pct"/>
          </w:tcPr>
          <w:p w14:paraId="2354C9E8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88" w:type="pct"/>
          </w:tcPr>
          <w:p w14:paraId="06D27F9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759" w:type="pct"/>
          </w:tcPr>
          <w:p w14:paraId="54762B3C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358" w:type="pct"/>
          </w:tcPr>
          <w:p w14:paraId="5465730A" w14:textId="77777777" w:rsidR="006352AB" w:rsidRPr="00A31439" w:rsidRDefault="006352AB" w:rsidP="006352A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关联新闻编号</w:t>
            </w:r>
          </w:p>
        </w:tc>
      </w:tr>
    </w:tbl>
    <w:p w14:paraId="58D588D8" w14:textId="53C6039B" w:rsidR="00964BB4" w:rsidRPr="000E273D" w:rsidRDefault="00964BB4" w:rsidP="00184D36">
      <w:pPr>
        <w:pStyle w:val="2"/>
      </w:pPr>
      <w:bookmarkStart w:id="131" w:name="_Toc6841183"/>
      <w:bookmarkStart w:id="132" w:name="_Toc6841980"/>
      <w:bookmarkStart w:id="133" w:name="_Toc6873458"/>
      <w:r w:rsidRPr="000E273D">
        <w:t>3.</w:t>
      </w:r>
      <w:r w:rsidR="00F20206">
        <w:t>4</w:t>
      </w:r>
      <w:r w:rsidRPr="000E273D">
        <w:rPr>
          <w:rFonts w:hint="eastAsia"/>
        </w:rPr>
        <w:t xml:space="preserve"> </w:t>
      </w:r>
      <w:r w:rsidR="000C2FDD">
        <w:rPr>
          <w:rFonts w:hint="eastAsia"/>
        </w:rPr>
        <w:t>用例实现</w:t>
      </w:r>
      <w:bookmarkEnd w:id="131"/>
      <w:bookmarkEnd w:id="132"/>
      <w:bookmarkEnd w:id="133"/>
    </w:p>
    <w:p w14:paraId="0F69D6EA" w14:textId="1C8940CF" w:rsidR="000C2FDD" w:rsidRDefault="000C2FDD" w:rsidP="0086287C">
      <w:pPr>
        <w:pStyle w:val="3"/>
      </w:pPr>
      <w:bookmarkStart w:id="134" w:name="_Toc14163"/>
      <w:bookmarkStart w:id="135" w:name="_Toc498435916"/>
      <w:bookmarkStart w:id="136" w:name="_Toc6841184"/>
      <w:bookmarkStart w:id="137" w:name="_Toc6841981"/>
      <w:bookmarkStart w:id="138" w:name="_Toc6873459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>.1</w:t>
      </w:r>
      <w:r w:rsidR="00693640">
        <w:t xml:space="preserve"> </w:t>
      </w:r>
      <w:proofErr w:type="gramStart"/>
      <w:r w:rsidR="00061BB2">
        <w:rPr>
          <w:rFonts w:hint="eastAsia"/>
        </w:rPr>
        <w:t>撰写博客</w:t>
      </w:r>
      <w:r>
        <w:rPr>
          <w:rFonts w:hint="eastAsia"/>
        </w:rPr>
        <w:t>用例</w:t>
      </w:r>
      <w:proofErr w:type="gramEnd"/>
      <w:r>
        <w:rPr>
          <w:rFonts w:hint="eastAsia"/>
        </w:rPr>
        <w:t>实现</w:t>
      </w:r>
      <w:bookmarkEnd w:id="134"/>
      <w:bookmarkEnd w:id="135"/>
      <w:bookmarkEnd w:id="136"/>
      <w:bookmarkEnd w:id="137"/>
      <w:bookmarkEnd w:id="138"/>
    </w:p>
    <w:p w14:paraId="73B0CE94" w14:textId="3F674477" w:rsidR="001B4FB0" w:rsidRDefault="001B4FB0" w:rsidP="00837AE2">
      <w:pPr>
        <w:spacing w:line="360" w:lineRule="auto"/>
        <w:ind w:firstLine="420"/>
        <w:rPr>
          <w:sz w:val="24"/>
        </w:rPr>
      </w:pPr>
      <w:bookmarkStart w:id="139" w:name="_Hlk5402449"/>
      <w:bookmarkStart w:id="140" w:name="_Hlk5380416"/>
      <w:r>
        <w:rPr>
          <w:rFonts w:hint="eastAsia"/>
          <w:sz w:val="24"/>
        </w:rPr>
        <w:t>用户</w:t>
      </w:r>
      <w:proofErr w:type="gramStart"/>
      <w:r>
        <w:rPr>
          <w:rFonts w:hint="eastAsia"/>
          <w:sz w:val="24"/>
        </w:rPr>
        <w:t>撰写博客时</w:t>
      </w:r>
      <w:proofErr w:type="gramEnd"/>
      <w:r>
        <w:rPr>
          <w:rFonts w:hint="eastAsia"/>
          <w:sz w:val="24"/>
        </w:rPr>
        <w:t>，</w:t>
      </w:r>
      <w:r w:rsidR="00E1765D">
        <w:rPr>
          <w:rFonts w:hint="eastAsia"/>
          <w:sz w:val="24"/>
        </w:rPr>
        <w:t>首先</w:t>
      </w:r>
      <w:r>
        <w:rPr>
          <w:rFonts w:hint="eastAsia"/>
          <w:sz w:val="24"/>
        </w:rPr>
        <w:t>点击编辑</w:t>
      </w:r>
      <w:proofErr w:type="gramStart"/>
      <w:r>
        <w:rPr>
          <w:rFonts w:hint="eastAsia"/>
          <w:sz w:val="24"/>
        </w:rPr>
        <w:t>博客进入博客</w:t>
      </w:r>
      <w:proofErr w:type="gramEnd"/>
      <w:r>
        <w:rPr>
          <w:rFonts w:hint="eastAsia"/>
          <w:sz w:val="24"/>
        </w:rPr>
        <w:t>编辑页面，</w:t>
      </w:r>
      <w:r w:rsidR="005A0941">
        <w:rPr>
          <w:rFonts w:hint="eastAsia"/>
          <w:sz w:val="24"/>
        </w:rPr>
        <w:t>用户可以点击上</w:t>
      </w:r>
      <w:proofErr w:type="gramStart"/>
      <w:r w:rsidR="005A0941">
        <w:rPr>
          <w:rFonts w:hint="eastAsia"/>
          <w:sz w:val="24"/>
        </w:rPr>
        <w:t>传图片</w:t>
      </w:r>
      <w:proofErr w:type="gramEnd"/>
      <w:r w:rsidR="005A0941">
        <w:rPr>
          <w:rFonts w:hint="eastAsia"/>
          <w:sz w:val="24"/>
        </w:rPr>
        <w:t>或视频，通过文件</w:t>
      </w:r>
      <w:r w:rsidR="002A487F">
        <w:rPr>
          <w:rFonts w:hint="eastAsia"/>
          <w:sz w:val="24"/>
        </w:rPr>
        <w:t>控制器将文件上传到文件服务器，用户编辑完后，点击提交</w:t>
      </w:r>
      <w:r w:rsidR="00506F59">
        <w:rPr>
          <w:rFonts w:hint="eastAsia"/>
          <w:sz w:val="24"/>
        </w:rPr>
        <w:t>，服务器对数据进行处理后在页面上提示</w:t>
      </w:r>
      <w:r w:rsidR="00E1765D">
        <w:rPr>
          <w:rFonts w:hint="eastAsia"/>
          <w:sz w:val="24"/>
        </w:rPr>
        <w:t>编辑成功。</w:t>
      </w:r>
      <w:proofErr w:type="gramStart"/>
      <w:r>
        <w:rPr>
          <w:rFonts w:hint="eastAsia"/>
          <w:sz w:val="24"/>
        </w:rPr>
        <w:t>撰写博客用例</w:t>
      </w:r>
      <w:bookmarkEnd w:id="139"/>
      <w:proofErr w:type="gramEnd"/>
      <w:r>
        <w:rPr>
          <w:rFonts w:hint="eastAsia"/>
          <w:sz w:val="24"/>
        </w:rPr>
        <w:t>的实现顺序图如图</w:t>
      </w:r>
      <w:r>
        <w:rPr>
          <w:rFonts w:hint="eastAsia"/>
          <w:sz w:val="24"/>
        </w:rPr>
        <w:t>3.5</w:t>
      </w:r>
      <w:r>
        <w:rPr>
          <w:rFonts w:hint="eastAsia"/>
          <w:sz w:val="24"/>
        </w:rPr>
        <w:t>所示。</w:t>
      </w:r>
    </w:p>
    <w:bookmarkEnd w:id="140"/>
    <w:p w14:paraId="7C746083" w14:textId="2CE9CE88" w:rsidR="000C2FDD" w:rsidRDefault="007F5434" w:rsidP="000C2FDD">
      <w:pPr>
        <w:jc w:val="center"/>
      </w:pPr>
      <w:r w:rsidRPr="007F5434">
        <w:drawing>
          <wp:inline distT="0" distB="0" distL="0" distR="0" wp14:anchorId="20A4F5F9" wp14:editId="73B861AF">
            <wp:extent cx="5760085" cy="15525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8B03" w14:textId="6F44CCB2" w:rsidR="000C2FDD" w:rsidRDefault="000C2FDD" w:rsidP="000C2FD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5</w:t>
      </w:r>
      <w:proofErr w:type="gramStart"/>
      <w:r w:rsidR="008C7C2F" w:rsidRPr="008C7C2F">
        <w:rPr>
          <w:rFonts w:hint="eastAsia"/>
          <w:szCs w:val="21"/>
        </w:rPr>
        <w:t>撰写博客用例</w:t>
      </w:r>
      <w:proofErr w:type="gramEnd"/>
      <w:r>
        <w:rPr>
          <w:rFonts w:hint="eastAsia"/>
          <w:szCs w:val="21"/>
        </w:rPr>
        <w:t>顺序图</w:t>
      </w:r>
    </w:p>
    <w:p w14:paraId="118CAAAA" w14:textId="7C9FE10A" w:rsidR="000C2FDD" w:rsidRDefault="000C2FDD" w:rsidP="0086287C">
      <w:pPr>
        <w:pStyle w:val="3"/>
      </w:pPr>
      <w:bookmarkStart w:id="141" w:name="_Toc498435917"/>
      <w:bookmarkStart w:id="142" w:name="_Toc6841185"/>
      <w:bookmarkStart w:id="143" w:name="_Toc6841982"/>
      <w:bookmarkStart w:id="144" w:name="_Toc6873460"/>
      <w:r>
        <w:rPr>
          <w:rFonts w:hint="eastAsia"/>
        </w:rPr>
        <w:t>3.</w:t>
      </w:r>
      <w:r w:rsidR="00F20206">
        <w:t>4</w:t>
      </w:r>
      <w:r>
        <w:rPr>
          <w:rFonts w:hint="eastAsia"/>
        </w:rPr>
        <w:t>.2</w:t>
      </w:r>
      <w:r w:rsidR="00693640">
        <w:t xml:space="preserve"> </w:t>
      </w:r>
      <w:r w:rsidR="002858B2">
        <w:rPr>
          <w:rFonts w:hint="eastAsia"/>
        </w:rPr>
        <w:t>修改个人信息</w:t>
      </w:r>
      <w:r>
        <w:rPr>
          <w:rFonts w:hint="eastAsia"/>
        </w:rPr>
        <w:t>用例实现</w:t>
      </w:r>
      <w:bookmarkEnd w:id="141"/>
      <w:bookmarkEnd w:id="142"/>
      <w:bookmarkEnd w:id="143"/>
      <w:bookmarkEnd w:id="144"/>
    </w:p>
    <w:p w14:paraId="06DA556B" w14:textId="0B1A5D47" w:rsidR="00491C9E" w:rsidRDefault="00E1765D" w:rsidP="00837AE2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用户修改个人信息时，首先点击修改信息，</w:t>
      </w:r>
      <w:r w:rsidR="0039359A">
        <w:rPr>
          <w:rFonts w:hint="eastAsia"/>
          <w:sz w:val="24"/>
        </w:rPr>
        <w:t>系统显示编辑界面，用户填写修改信息后点击提交，服务器</w:t>
      </w:r>
      <w:r w:rsidR="00DF67E0">
        <w:rPr>
          <w:rFonts w:hint="eastAsia"/>
          <w:sz w:val="24"/>
        </w:rPr>
        <w:t>对数据进行处理，处理完成后，界面提示修改成功。</w:t>
      </w:r>
      <w:r w:rsidR="00837AE2" w:rsidRPr="00837AE2">
        <w:rPr>
          <w:rFonts w:hint="eastAsia"/>
          <w:sz w:val="24"/>
        </w:rPr>
        <w:t>修改个人信息用例</w:t>
      </w:r>
      <w:r w:rsidR="00491C9E">
        <w:rPr>
          <w:rFonts w:hint="eastAsia"/>
          <w:sz w:val="24"/>
        </w:rPr>
        <w:t>的实现顺序图如图</w:t>
      </w:r>
      <w:r w:rsidR="00491C9E">
        <w:rPr>
          <w:rFonts w:hint="eastAsia"/>
          <w:sz w:val="24"/>
        </w:rPr>
        <w:t>3.</w:t>
      </w:r>
      <w:r w:rsidR="00491C9E">
        <w:rPr>
          <w:sz w:val="24"/>
        </w:rPr>
        <w:t>6</w:t>
      </w:r>
      <w:r w:rsidR="00491C9E">
        <w:rPr>
          <w:rFonts w:hint="eastAsia"/>
          <w:sz w:val="24"/>
        </w:rPr>
        <w:t>所示。</w:t>
      </w:r>
    </w:p>
    <w:p w14:paraId="321C1F54" w14:textId="3B969E6C" w:rsidR="00491C9E" w:rsidRPr="00BC03C3" w:rsidRDefault="003F2894" w:rsidP="00491C9E">
      <w:pPr>
        <w:spacing w:line="360" w:lineRule="auto"/>
        <w:rPr>
          <w:b/>
          <w:sz w:val="24"/>
        </w:rPr>
      </w:pPr>
      <w:r w:rsidRPr="003F2894">
        <w:rPr>
          <w:b/>
          <w:sz w:val="24"/>
        </w:rPr>
        <w:drawing>
          <wp:inline distT="0" distB="0" distL="0" distR="0" wp14:anchorId="1C485860" wp14:editId="2C2CE7A8">
            <wp:extent cx="5760085" cy="16852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1649" w14:textId="402C3FFF" w:rsidR="00491C9E" w:rsidRDefault="00491C9E" w:rsidP="00491C9E">
      <w:pPr>
        <w:pStyle w:val="3"/>
      </w:pPr>
      <w:bookmarkStart w:id="145" w:name="_Toc6841186"/>
      <w:bookmarkStart w:id="146" w:name="_Toc6841983"/>
      <w:bookmarkStart w:id="147" w:name="_Toc6873461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3</w:t>
      </w:r>
      <w:r w:rsidR="00693640">
        <w:t xml:space="preserve"> </w:t>
      </w:r>
      <w:r>
        <w:rPr>
          <w:rFonts w:hint="eastAsia"/>
        </w:rPr>
        <w:t>修改</w:t>
      </w:r>
      <w:proofErr w:type="gramStart"/>
      <w:r w:rsidR="00594F28">
        <w:rPr>
          <w:rFonts w:hint="eastAsia"/>
        </w:rPr>
        <w:t>用户博客</w:t>
      </w:r>
      <w:r>
        <w:rPr>
          <w:rFonts w:hint="eastAsia"/>
        </w:rPr>
        <w:t>用例</w:t>
      </w:r>
      <w:proofErr w:type="gramEnd"/>
      <w:r>
        <w:rPr>
          <w:rFonts w:hint="eastAsia"/>
        </w:rPr>
        <w:t>实现</w:t>
      </w:r>
      <w:bookmarkEnd w:id="145"/>
      <w:bookmarkEnd w:id="146"/>
      <w:bookmarkEnd w:id="147"/>
    </w:p>
    <w:p w14:paraId="537FEAE6" w14:textId="52FF1CD9" w:rsidR="00491C9E" w:rsidRDefault="00487D83" w:rsidP="00491C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</w:t>
      </w:r>
      <w:r w:rsidR="00DC0561">
        <w:rPr>
          <w:rFonts w:hint="eastAsia"/>
          <w:sz w:val="24"/>
        </w:rPr>
        <w:t>要</w:t>
      </w:r>
      <w:r>
        <w:rPr>
          <w:rFonts w:hint="eastAsia"/>
          <w:sz w:val="24"/>
        </w:rPr>
        <w:t>修改</w:t>
      </w:r>
      <w:r w:rsidR="0005362B">
        <w:rPr>
          <w:rFonts w:hint="eastAsia"/>
          <w:sz w:val="24"/>
        </w:rPr>
        <w:t>自己</w:t>
      </w:r>
      <w:proofErr w:type="gramStart"/>
      <w:r w:rsidR="0005362B">
        <w:rPr>
          <w:rFonts w:hint="eastAsia"/>
          <w:sz w:val="24"/>
        </w:rPr>
        <w:t>的博客</w:t>
      </w:r>
      <w:r w:rsidR="00DC0561">
        <w:rPr>
          <w:rFonts w:hint="eastAsia"/>
          <w:sz w:val="24"/>
        </w:rPr>
        <w:t>时</w:t>
      </w:r>
      <w:proofErr w:type="gramEnd"/>
      <w:r w:rsidR="00DC0561">
        <w:rPr>
          <w:rFonts w:hint="eastAsia"/>
          <w:sz w:val="24"/>
        </w:rPr>
        <w:t>，</w:t>
      </w:r>
      <w:r w:rsidR="004C02F6">
        <w:rPr>
          <w:rFonts w:hint="eastAsia"/>
          <w:sz w:val="24"/>
        </w:rPr>
        <w:t>用户通过点击我的博客</w:t>
      </w:r>
      <w:r w:rsidR="00F17E58">
        <w:rPr>
          <w:rFonts w:hint="eastAsia"/>
          <w:sz w:val="24"/>
        </w:rPr>
        <w:t>，查看博客，</w:t>
      </w:r>
      <w:r w:rsidR="00925251">
        <w:rPr>
          <w:rFonts w:hint="eastAsia"/>
          <w:sz w:val="24"/>
        </w:rPr>
        <w:t>前端通过调用服务器接口，从数据库</w:t>
      </w:r>
      <w:proofErr w:type="gramStart"/>
      <w:r w:rsidR="00925251">
        <w:rPr>
          <w:rFonts w:hint="eastAsia"/>
          <w:sz w:val="24"/>
        </w:rPr>
        <w:t>读取博客详情</w:t>
      </w:r>
      <w:proofErr w:type="gramEnd"/>
      <w:r w:rsidR="00925251">
        <w:rPr>
          <w:rFonts w:hint="eastAsia"/>
          <w:sz w:val="24"/>
        </w:rPr>
        <w:t>数据返回给</w:t>
      </w:r>
      <w:r w:rsidR="007C2E6F">
        <w:rPr>
          <w:rFonts w:hint="eastAsia"/>
          <w:sz w:val="24"/>
        </w:rPr>
        <w:t>前端，前端通过数据</w:t>
      </w:r>
      <w:proofErr w:type="gramStart"/>
      <w:r w:rsidR="007C2E6F">
        <w:rPr>
          <w:rFonts w:hint="eastAsia"/>
          <w:sz w:val="24"/>
        </w:rPr>
        <w:t>显示博客详情</w:t>
      </w:r>
      <w:proofErr w:type="gramEnd"/>
      <w:r w:rsidR="007C2E6F">
        <w:rPr>
          <w:rFonts w:hint="eastAsia"/>
          <w:sz w:val="24"/>
        </w:rPr>
        <w:t>。用户对</w:t>
      </w:r>
      <w:proofErr w:type="gramStart"/>
      <w:r w:rsidR="007C2E6F">
        <w:rPr>
          <w:rFonts w:hint="eastAsia"/>
          <w:sz w:val="24"/>
        </w:rPr>
        <w:t>博客修改</w:t>
      </w:r>
      <w:proofErr w:type="gramEnd"/>
      <w:r w:rsidR="007C2E6F">
        <w:rPr>
          <w:rFonts w:hint="eastAsia"/>
          <w:sz w:val="24"/>
        </w:rPr>
        <w:t>后提交，</w:t>
      </w:r>
      <w:r w:rsidR="007D65D4">
        <w:rPr>
          <w:rFonts w:hint="eastAsia"/>
          <w:sz w:val="24"/>
        </w:rPr>
        <w:t>后台服务将修改后的数据存入数据库，成功后返回给前端，前端页面显示修改成功。</w:t>
      </w:r>
      <w:r w:rsidR="00594F28">
        <w:rPr>
          <w:rFonts w:hint="eastAsia"/>
          <w:sz w:val="24"/>
        </w:rPr>
        <w:t>修改</w:t>
      </w:r>
      <w:proofErr w:type="gramStart"/>
      <w:r w:rsidR="00594F28">
        <w:rPr>
          <w:rFonts w:hint="eastAsia"/>
          <w:sz w:val="24"/>
        </w:rPr>
        <w:t>用户博客</w:t>
      </w:r>
      <w:r w:rsidR="00491C9E">
        <w:rPr>
          <w:rFonts w:hint="eastAsia"/>
          <w:sz w:val="24"/>
        </w:rPr>
        <w:t>用例</w:t>
      </w:r>
      <w:proofErr w:type="gramEnd"/>
      <w:r w:rsidR="00491C9E">
        <w:rPr>
          <w:rFonts w:hint="eastAsia"/>
          <w:sz w:val="24"/>
        </w:rPr>
        <w:t>的实现顺序图如图</w:t>
      </w:r>
      <w:r w:rsidR="00491C9E">
        <w:rPr>
          <w:rFonts w:hint="eastAsia"/>
          <w:sz w:val="24"/>
        </w:rPr>
        <w:t>3.</w:t>
      </w:r>
      <w:r w:rsidR="00594F28">
        <w:rPr>
          <w:sz w:val="24"/>
        </w:rPr>
        <w:t>7</w:t>
      </w:r>
      <w:r w:rsidR="00491C9E">
        <w:rPr>
          <w:rFonts w:hint="eastAsia"/>
          <w:sz w:val="24"/>
        </w:rPr>
        <w:t>所示。</w:t>
      </w:r>
    </w:p>
    <w:p w14:paraId="054B450E" w14:textId="05E9B188" w:rsidR="000D43BE" w:rsidRDefault="0037364E" w:rsidP="000D43BE">
      <w:pPr>
        <w:spacing w:line="360" w:lineRule="auto"/>
        <w:rPr>
          <w:sz w:val="24"/>
        </w:rPr>
      </w:pPr>
      <w:r w:rsidRPr="0037364E">
        <w:rPr>
          <w:sz w:val="24"/>
        </w:rPr>
        <w:lastRenderedPageBreak/>
        <w:drawing>
          <wp:inline distT="0" distB="0" distL="0" distR="0" wp14:anchorId="714C6806" wp14:editId="57D7229D">
            <wp:extent cx="5760085" cy="237363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4E3" w14:textId="7A9F048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.7</w:t>
      </w:r>
      <w:r w:rsidRPr="008C7C2F">
        <w:rPr>
          <w:rFonts w:hint="eastAsia"/>
          <w:szCs w:val="21"/>
        </w:rPr>
        <w:t>修改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31AEBBAF" w14:textId="22F3672A" w:rsidR="000D43BE" w:rsidRDefault="000D43BE" w:rsidP="000D43BE">
      <w:pPr>
        <w:pStyle w:val="3"/>
      </w:pPr>
      <w:bookmarkStart w:id="148" w:name="_Toc6841187"/>
      <w:bookmarkStart w:id="149" w:name="_Toc6841984"/>
      <w:bookmarkStart w:id="150" w:name="_Toc6873462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4</w:t>
      </w:r>
      <w:r w:rsidR="00693640">
        <w:t xml:space="preserve"> </w:t>
      </w:r>
      <w:r w:rsidR="00212830">
        <w:rPr>
          <w:rFonts w:hint="eastAsia"/>
        </w:rPr>
        <w:t>删除</w:t>
      </w:r>
      <w:proofErr w:type="gramStart"/>
      <w:r>
        <w:rPr>
          <w:rFonts w:hint="eastAsia"/>
        </w:rPr>
        <w:t>用户博客用例</w:t>
      </w:r>
      <w:proofErr w:type="gramEnd"/>
      <w:r>
        <w:rPr>
          <w:rFonts w:hint="eastAsia"/>
        </w:rPr>
        <w:t>实现</w:t>
      </w:r>
      <w:bookmarkEnd w:id="148"/>
      <w:bookmarkEnd w:id="149"/>
      <w:bookmarkEnd w:id="150"/>
    </w:p>
    <w:p w14:paraId="17630065" w14:textId="388B4D98" w:rsidR="000D43BE" w:rsidRDefault="007D65D4" w:rsidP="000D43B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用户删除自己</w:t>
      </w:r>
      <w:proofErr w:type="gramStart"/>
      <w:r>
        <w:rPr>
          <w:rFonts w:hint="eastAsia"/>
          <w:sz w:val="24"/>
        </w:rPr>
        <w:t>的博客时</w:t>
      </w:r>
      <w:proofErr w:type="gramEnd"/>
      <w:r>
        <w:rPr>
          <w:rFonts w:hint="eastAsia"/>
          <w:sz w:val="24"/>
        </w:rPr>
        <w:t>，</w:t>
      </w:r>
      <w:r w:rsidR="00917F42">
        <w:rPr>
          <w:rFonts w:hint="eastAsia"/>
          <w:sz w:val="24"/>
        </w:rPr>
        <w:t>点击我的</w:t>
      </w:r>
      <w:proofErr w:type="gramStart"/>
      <w:r w:rsidR="00917F42">
        <w:rPr>
          <w:rFonts w:hint="eastAsia"/>
          <w:sz w:val="24"/>
        </w:rPr>
        <w:t>博客进入</w:t>
      </w:r>
      <w:proofErr w:type="gramEnd"/>
      <w:r w:rsidR="001A5B33">
        <w:rPr>
          <w:rFonts w:hint="eastAsia"/>
          <w:sz w:val="24"/>
        </w:rPr>
        <w:t>个人中心</w:t>
      </w:r>
      <w:r w:rsidR="001A5B33">
        <w:rPr>
          <w:rFonts w:hint="eastAsia"/>
          <w:sz w:val="24"/>
        </w:rPr>
        <w:t>-</w:t>
      </w:r>
      <w:proofErr w:type="gramStart"/>
      <w:r w:rsidR="001A5B33">
        <w:rPr>
          <w:rFonts w:hint="eastAsia"/>
          <w:sz w:val="24"/>
        </w:rPr>
        <w:t>博客界面</w:t>
      </w:r>
      <w:proofErr w:type="gramEnd"/>
      <w:r w:rsidR="001A5B33">
        <w:rPr>
          <w:rFonts w:hint="eastAsia"/>
          <w:sz w:val="24"/>
        </w:rPr>
        <w:t>，选择要删除的博客，点击删除，服务器</w:t>
      </w:r>
      <w:r w:rsidR="0009119B">
        <w:rPr>
          <w:rFonts w:hint="eastAsia"/>
          <w:sz w:val="24"/>
        </w:rPr>
        <w:t>操作数据库，</w:t>
      </w:r>
      <w:proofErr w:type="gramStart"/>
      <w:r w:rsidR="0009119B">
        <w:rPr>
          <w:rFonts w:hint="eastAsia"/>
          <w:sz w:val="24"/>
        </w:rPr>
        <w:t>对博客进行</w:t>
      </w:r>
      <w:proofErr w:type="gramEnd"/>
      <w:r w:rsidR="0009119B">
        <w:rPr>
          <w:rFonts w:hint="eastAsia"/>
          <w:sz w:val="24"/>
        </w:rPr>
        <w:t>删除，删除</w:t>
      </w:r>
      <w:r w:rsidR="000476D5">
        <w:rPr>
          <w:rFonts w:hint="eastAsia"/>
          <w:sz w:val="24"/>
        </w:rPr>
        <w:t>成功</w:t>
      </w:r>
      <w:r w:rsidR="0009119B">
        <w:rPr>
          <w:rFonts w:hint="eastAsia"/>
          <w:sz w:val="24"/>
        </w:rPr>
        <w:t>后显示</w:t>
      </w:r>
      <w:r w:rsidR="000476D5">
        <w:rPr>
          <w:rFonts w:hint="eastAsia"/>
          <w:sz w:val="24"/>
        </w:rPr>
        <w:t>成功提示</w:t>
      </w:r>
      <w:r w:rsidR="0009119B">
        <w:rPr>
          <w:rFonts w:hint="eastAsia"/>
          <w:sz w:val="24"/>
        </w:rPr>
        <w:t>。</w:t>
      </w:r>
      <w:r w:rsidR="00212830">
        <w:rPr>
          <w:rFonts w:hint="eastAsia"/>
          <w:sz w:val="24"/>
        </w:rPr>
        <w:t>删除</w:t>
      </w:r>
      <w:proofErr w:type="gramStart"/>
      <w:r w:rsidR="000D43BE">
        <w:rPr>
          <w:rFonts w:hint="eastAsia"/>
          <w:sz w:val="24"/>
        </w:rPr>
        <w:t>用户博客用例</w:t>
      </w:r>
      <w:proofErr w:type="gramEnd"/>
      <w:r w:rsidR="000D43BE">
        <w:rPr>
          <w:rFonts w:hint="eastAsia"/>
          <w:sz w:val="24"/>
        </w:rPr>
        <w:t>的实现顺序图如图</w:t>
      </w:r>
      <w:r w:rsidR="000D43BE">
        <w:rPr>
          <w:rFonts w:hint="eastAsia"/>
          <w:sz w:val="24"/>
        </w:rPr>
        <w:t>3.</w:t>
      </w:r>
      <w:r w:rsidR="00212830">
        <w:rPr>
          <w:sz w:val="24"/>
        </w:rPr>
        <w:t>8</w:t>
      </w:r>
      <w:r w:rsidR="000D43BE">
        <w:rPr>
          <w:rFonts w:hint="eastAsia"/>
          <w:sz w:val="24"/>
        </w:rPr>
        <w:t>所示。</w:t>
      </w:r>
    </w:p>
    <w:p w14:paraId="467BCD56" w14:textId="14563B66" w:rsidR="00DD4676" w:rsidRDefault="0036174B" w:rsidP="00DD4676">
      <w:pPr>
        <w:spacing w:line="360" w:lineRule="auto"/>
        <w:rPr>
          <w:sz w:val="24"/>
        </w:rPr>
      </w:pPr>
      <w:r w:rsidRPr="0036174B">
        <w:rPr>
          <w:sz w:val="24"/>
        </w:rPr>
        <w:drawing>
          <wp:inline distT="0" distB="0" distL="0" distR="0" wp14:anchorId="4B3164A3" wp14:editId="79236AC7">
            <wp:extent cx="5760085" cy="23456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49A8" w14:textId="5991D407" w:rsidR="008C7C2F" w:rsidRPr="008C7C2F" w:rsidRDefault="008C7C2F" w:rsidP="008C7C2F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.8</w:t>
      </w:r>
      <w:r w:rsidRPr="008C7C2F">
        <w:rPr>
          <w:rFonts w:hint="eastAsia"/>
          <w:szCs w:val="21"/>
        </w:rPr>
        <w:t>删除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135A3565" w14:textId="6EC96B74" w:rsidR="006D6289" w:rsidRDefault="006D6289" w:rsidP="006D6289">
      <w:pPr>
        <w:pStyle w:val="3"/>
      </w:pPr>
      <w:bookmarkStart w:id="151" w:name="_Toc6841188"/>
      <w:bookmarkStart w:id="152" w:name="_Toc6841985"/>
      <w:bookmarkStart w:id="153" w:name="_Toc6873463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>
        <w:t>5</w:t>
      </w:r>
      <w:r w:rsidR="00693640">
        <w:t xml:space="preserve"> </w:t>
      </w:r>
      <w:r w:rsidR="00480D12">
        <w:rPr>
          <w:rFonts w:hint="eastAsia"/>
        </w:rPr>
        <w:t>发表评论</w:t>
      </w:r>
      <w:r>
        <w:rPr>
          <w:rFonts w:hint="eastAsia"/>
        </w:rPr>
        <w:t>用例实现</w:t>
      </w:r>
      <w:r w:rsidR="00480D12">
        <w:rPr>
          <w:rFonts w:hint="eastAsia"/>
        </w:rPr>
        <w:t>（</w:t>
      </w:r>
      <w:proofErr w:type="gramStart"/>
      <w:r w:rsidR="00480D12">
        <w:rPr>
          <w:rFonts w:hint="eastAsia"/>
        </w:rPr>
        <w:t>以博客为例</w:t>
      </w:r>
      <w:proofErr w:type="gramEnd"/>
      <w:r w:rsidR="00480D12">
        <w:rPr>
          <w:rFonts w:hint="eastAsia"/>
        </w:rPr>
        <w:t>）</w:t>
      </w:r>
      <w:bookmarkEnd w:id="151"/>
      <w:bookmarkEnd w:id="152"/>
      <w:bookmarkEnd w:id="153"/>
    </w:p>
    <w:p w14:paraId="06BF282E" w14:textId="2633FF8F" w:rsidR="006D6289" w:rsidRDefault="000476D5" w:rsidP="006D6289">
      <w:pPr>
        <w:spacing w:line="360" w:lineRule="auto"/>
        <w:ind w:firstLineChars="200" w:firstLine="480"/>
        <w:rPr>
          <w:sz w:val="24"/>
        </w:rPr>
      </w:pPr>
      <w:bookmarkStart w:id="154" w:name="_Hlk5406323"/>
      <w:r>
        <w:rPr>
          <w:rFonts w:hint="eastAsia"/>
          <w:sz w:val="24"/>
        </w:rPr>
        <w:t>用户</w:t>
      </w:r>
      <w:r w:rsidR="003E5E80">
        <w:rPr>
          <w:rFonts w:hint="eastAsia"/>
          <w:sz w:val="24"/>
        </w:rPr>
        <w:t>在</w:t>
      </w:r>
      <w:proofErr w:type="gramStart"/>
      <w:r w:rsidR="003E5E80">
        <w:rPr>
          <w:rFonts w:hint="eastAsia"/>
          <w:sz w:val="24"/>
        </w:rPr>
        <w:t>博客下</w:t>
      </w:r>
      <w:proofErr w:type="gramEnd"/>
      <w:r w:rsidR="003E5E80">
        <w:rPr>
          <w:rFonts w:hint="eastAsia"/>
          <w:sz w:val="24"/>
        </w:rPr>
        <w:t>发表评论，首先在评论框输入评论，点击发表后，</w:t>
      </w:r>
      <w:r w:rsidR="00891E70">
        <w:rPr>
          <w:rFonts w:hint="eastAsia"/>
          <w:sz w:val="24"/>
        </w:rPr>
        <w:t>前端将数据发送给后台服务器，后台服务器将评论信息存入数据库，</w:t>
      </w:r>
      <w:r w:rsidR="007A584E">
        <w:rPr>
          <w:rFonts w:hint="eastAsia"/>
          <w:sz w:val="24"/>
        </w:rPr>
        <w:t>存入成功后，</w:t>
      </w:r>
      <w:r w:rsidR="00255654">
        <w:rPr>
          <w:rFonts w:hint="eastAsia"/>
          <w:sz w:val="24"/>
        </w:rPr>
        <w:t>操作</w:t>
      </w:r>
      <w:proofErr w:type="gramStart"/>
      <w:r w:rsidR="00255654">
        <w:rPr>
          <w:rFonts w:hint="eastAsia"/>
          <w:sz w:val="24"/>
        </w:rPr>
        <w:t>博客表</w:t>
      </w:r>
      <w:proofErr w:type="gramEnd"/>
      <w:r w:rsidR="00255654">
        <w:rPr>
          <w:rFonts w:hint="eastAsia"/>
          <w:sz w:val="24"/>
        </w:rPr>
        <w:t>，</w:t>
      </w:r>
      <w:proofErr w:type="gramStart"/>
      <w:r w:rsidR="007A584E">
        <w:rPr>
          <w:rFonts w:hint="eastAsia"/>
          <w:sz w:val="24"/>
        </w:rPr>
        <w:t>将</w:t>
      </w:r>
      <w:r w:rsidR="00255654">
        <w:rPr>
          <w:rFonts w:hint="eastAsia"/>
          <w:sz w:val="24"/>
        </w:rPr>
        <w:t>博客评论</w:t>
      </w:r>
      <w:proofErr w:type="gramEnd"/>
      <w:r w:rsidR="00255654">
        <w:rPr>
          <w:rFonts w:hint="eastAsia"/>
          <w:sz w:val="24"/>
        </w:rPr>
        <w:t>数加一，成功后</w:t>
      </w:r>
      <w:r w:rsidR="00891E70">
        <w:rPr>
          <w:rFonts w:hint="eastAsia"/>
          <w:sz w:val="24"/>
        </w:rPr>
        <w:t>返回</w:t>
      </w:r>
      <w:r w:rsidR="000B210E">
        <w:rPr>
          <w:rFonts w:hint="eastAsia"/>
          <w:sz w:val="24"/>
        </w:rPr>
        <w:t>评论成功。</w:t>
      </w:r>
      <w:r w:rsidRPr="00480D12">
        <w:rPr>
          <w:rFonts w:hint="eastAsia"/>
          <w:sz w:val="24"/>
        </w:rPr>
        <w:t>发表评论</w:t>
      </w:r>
      <w:r>
        <w:rPr>
          <w:rFonts w:hint="eastAsia"/>
          <w:sz w:val="24"/>
        </w:rPr>
        <w:t>用例</w:t>
      </w:r>
      <w:bookmarkEnd w:id="154"/>
      <w:r w:rsidR="006D6289">
        <w:rPr>
          <w:rFonts w:hint="eastAsia"/>
          <w:sz w:val="24"/>
        </w:rPr>
        <w:t>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9</w:t>
      </w:r>
      <w:r w:rsidR="006D6289">
        <w:rPr>
          <w:rFonts w:hint="eastAsia"/>
          <w:sz w:val="24"/>
        </w:rPr>
        <w:t>所示。</w:t>
      </w:r>
    </w:p>
    <w:p w14:paraId="6E7520EF" w14:textId="0DA0D057" w:rsidR="006D6289" w:rsidRDefault="006C021D" w:rsidP="006D6289">
      <w:pPr>
        <w:spacing w:line="360" w:lineRule="auto"/>
        <w:rPr>
          <w:sz w:val="24"/>
        </w:rPr>
      </w:pPr>
      <w:r w:rsidRPr="006C021D">
        <w:rPr>
          <w:sz w:val="24"/>
        </w:rPr>
        <w:lastRenderedPageBreak/>
        <w:drawing>
          <wp:inline distT="0" distB="0" distL="0" distR="0" wp14:anchorId="6D65576B" wp14:editId="69DFC8C3">
            <wp:extent cx="5760085" cy="18351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1D2" w14:textId="40406ED4" w:rsidR="006D6289" w:rsidRPr="008C7C2F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.9</w:t>
      </w:r>
      <w:r w:rsidR="00480D12" w:rsidRPr="00480D12">
        <w:rPr>
          <w:rFonts w:hint="eastAsia"/>
          <w:szCs w:val="21"/>
        </w:rPr>
        <w:t>发表评论用例</w:t>
      </w:r>
      <w:r>
        <w:rPr>
          <w:rFonts w:hint="eastAsia"/>
          <w:szCs w:val="21"/>
        </w:rPr>
        <w:t>顺序图</w:t>
      </w:r>
    </w:p>
    <w:p w14:paraId="1A5FFB21" w14:textId="5888088F" w:rsidR="006D6289" w:rsidRDefault="006D6289" w:rsidP="006D6289">
      <w:pPr>
        <w:pStyle w:val="3"/>
      </w:pPr>
      <w:bookmarkStart w:id="155" w:name="_Toc6841189"/>
      <w:bookmarkStart w:id="156" w:name="_Toc6841986"/>
      <w:bookmarkStart w:id="157" w:name="_Toc6873464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410169">
        <w:t>6</w:t>
      </w:r>
      <w:r w:rsidR="00693640">
        <w:t xml:space="preserve"> </w:t>
      </w:r>
      <w:r w:rsidR="00480D12">
        <w:rPr>
          <w:rFonts w:hint="eastAsia"/>
        </w:rPr>
        <w:t>收藏</w:t>
      </w:r>
      <w:r>
        <w:rPr>
          <w:rFonts w:hint="eastAsia"/>
        </w:rPr>
        <w:t>用例实现</w:t>
      </w:r>
      <w:bookmarkEnd w:id="155"/>
      <w:bookmarkEnd w:id="156"/>
      <w:r w:rsidR="007B4C12">
        <w:rPr>
          <w:rFonts w:hint="eastAsia"/>
        </w:rPr>
        <w:t>（</w:t>
      </w:r>
      <w:proofErr w:type="gramStart"/>
      <w:r w:rsidR="007B4C12">
        <w:rPr>
          <w:rFonts w:hint="eastAsia"/>
        </w:rPr>
        <w:t>以博客为例</w:t>
      </w:r>
      <w:proofErr w:type="gramEnd"/>
      <w:r w:rsidR="007B4C12">
        <w:rPr>
          <w:rFonts w:hint="eastAsia"/>
        </w:rPr>
        <w:t>）</w:t>
      </w:r>
      <w:bookmarkEnd w:id="157"/>
    </w:p>
    <w:p w14:paraId="6F31DA88" w14:textId="46708D7A" w:rsidR="006D6289" w:rsidRDefault="007B4C12" w:rsidP="006D628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</w:t>
      </w:r>
      <w:r w:rsidR="002372C7">
        <w:rPr>
          <w:rFonts w:hint="eastAsia"/>
          <w:sz w:val="24"/>
        </w:rPr>
        <w:t>要</w:t>
      </w:r>
      <w:proofErr w:type="gramStart"/>
      <w:r>
        <w:rPr>
          <w:rFonts w:hint="eastAsia"/>
          <w:sz w:val="24"/>
        </w:rPr>
        <w:t>收藏博客</w:t>
      </w:r>
      <w:r w:rsidR="002372C7">
        <w:rPr>
          <w:rFonts w:hint="eastAsia"/>
          <w:sz w:val="24"/>
        </w:rPr>
        <w:t>时</w:t>
      </w:r>
      <w:proofErr w:type="gramEnd"/>
      <w:r w:rsidR="002372C7">
        <w:rPr>
          <w:rFonts w:hint="eastAsia"/>
          <w:sz w:val="24"/>
        </w:rPr>
        <w:t>，首先</w:t>
      </w:r>
      <w:proofErr w:type="gramStart"/>
      <w:r w:rsidR="002372C7">
        <w:rPr>
          <w:rFonts w:hint="eastAsia"/>
          <w:sz w:val="24"/>
        </w:rPr>
        <w:t>点击博客详情</w:t>
      </w:r>
      <w:proofErr w:type="gramEnd"/>
      <w:r w:rsidR="002372C7">
        <w:rPr>
          <w:rFonts w:hint="eastAsia"/>
          <w:sz w:val="24"/>
        </w:rPr>
        <w:t>页面的收藏按钮，前端页面将数据传递给后台，后台</w:t>
      </w:r>
      <w:r w:rsidR="00470F05">
        <w:rPr>
          <w:rFonts w:hint="eastAsia"/>
          <w:sz w:val="24"/>
        </w:rPr>
        <w:t>操作数据库存储收藏信息，存储成功后返回给前端页面，前端页面显示</w:t>
      </w:r>
      <w:r w:rsidR="0013536E">
        <w:rPr>
          <w:rFonts w:hint="eastAsia"/>
          <w:sz w:val="24"/>
        </w:rPr>
        <w:t>收藏成功。</w:t>
      </w:r>
      <w:r w:rsidR="00480D12">
        <w:rPr>
          <w:rFonts w:hint="eastAsia"/>
          <w:sz w:val="24"/>
        </w:rPr>
        <w:t>收藏</w:t>
      </w:r>
      <w:r w:rsidR="006D6289">
        <w:rPr>
          <w:rFonts w:hint="eastAsia"/>
          <w:sz w:val="24"/>
        </w:rPr>
        <w:t>用例的实现顺序图如图</w:t>
      </w:r>
      <w:r w:rsidR="006D6289">
        <w:rPr>
          <w:rFonts w:hint="eastAsia"/>
          <w:sz w:val="24"/>
        </w:rPr>
        <w:t>3.</w:t>
      </w:r>
      <w:r w:rsidR="006D6289">
        <w:rPr>
          <w:sz w:val="24"/>
        </w:rPr>
        <w:t>10</w:t>
      </w:r>
      <w:r w:rsidR="006D6289">
        <w:rPr>
          <w:rFonts w:hint="eastAsia"/>
          <w:sz w:val="24"/>
        </w:rPr>
        <w:t>所示。</w:t>
      </w:r>
    </w:p>
    <w:p w14:paraId="6699806D" w14:textId="14A0C856" w:rsidR="006D6289" w:rsidRDefault="009C51DB" w:rsidP="006D6289">
      <w:pPr>
        <w:spacing w:line="360" w:lineRule="auto"/>
        <w:rPr>
          <w:sz w:val="24"/>
        </w:rPr>
      </w:pPr>
      <w:r w:rsidRPr="009C51DB">
        <w:rPr>
          <w:sz w:val="24"/>
        </w:rPr>
        <w:drawing>
          <wp:inline distT="0" distB="0" distL="0" distR="0" wp14:anchorId="77324CCD" wp14:editId="55408811">
            <wp:extent cx="5760085" cy="19189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C9A4" w14:textId="64636A9B" w:rsidR="008C7C2F" w:rsidRPr="006D6289" w:rsidRDefault="006D6289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.10</w:t>
      </w:r>
      <w:r w:rsidRPr="008C7C2F">
        <w:rPr>
          <w:rFonts w:hint="eastAsia"/>
          <w:szCs w:val="21"/>
        </w:rPr>
        <w:t>删除</w:t>
      </w:r>
      <w:proofErr w:type="gramStart"/>
      <w:r w:rsidRPr="008C7C2F">
        <w:rPr>
          <w:rFonts w:hint="eastAsia"/>
          <w:szCs w:val="21"/>
        </w:rPr>
        <w:t>用户博客用例</w:t>
      </w:r>
      <w:proofErr w:type="gramEnd"/>
      <w:r>
        <w:rPr>
          <w:rFonts w:hint="eastAsia"/>
          <w:szCs w:val="21"/>
        </w:rPr>
        <w:t>顺序图</w:t>
      </w:r>
    </w:p>
    <w:p w14:paraId="18866D42" w14:textId="75BD3B19" w:rsidR="00212830" w:rsidRDefault="00212830" w:rsidP="00212830">
      <w:pPr>
        <w:pStyle w:val="3"/>
      </w:pPr>
      <w:bookmarkStart w:id="158" w:name="_Toc6841190"/>
      <w:bookmarkStart w:id="159" w:name="_Toc6841987"/>
      <w:bookmarkStart w:id="160" w:name="_Toc6873465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6D6289">
        <w:t>7</w:t>
      </w:r>
      <w:r w:rsidR="00693640">
        <w:t xml:space="preserve"> </w:t>
      </w:r>
      <w:r>
        <w:rPr>
          <w:rFonts w:hint="eastAsia"/>
        </w:rPr>
        <w:t>添加新闻用例实现</w:t>
      </w:r>
      <w:bookmarkEnd w:id="158"/>
      <w:bookmarkEnd w:id="159"/>
      <w:bookmarkEnd w:id="160"/>
    </w:p>
    <w:p w14:paraId="781A4A99" w14:textId="125EE207" w:rsidR="00212830" w:rsidRDefault="0013536E" w:rsidP="00212830">
      <w:pPr>
        <w:spacing w:line="360" w:lineRule="auto"/>
        <w:ind w:firstLineChars="200" w:firstLine="480"/>
        <w:rPr>
          <w:sz w:val="24"/>
        </w:rPr>
      </w:pPr>
      <w:bookmarkStart w:id="161" w:name="_Hlk5402522"/>
      <w:r>
        <w:rPr>
          <w:rFonts w:hint="eastAsia"/>
          <w:sz w:val="24"/>
        </w:rPr>
        <w:t>管理员在后台管理端</w:t>
      </w:r>
      <w:r w:rsidR="008265DF">
        <w:rPr>
          <w:rFonts w:hint="eastAsia"/>
          <w:sz w:val="24"/>
        </w:rPr>
        <w:t>添加新闻，首先管理员</w:t>
      </w:r>
      <w:r w:rsidR="00096EAA">
        <w:rPr>
          <w:rFonts w:hint="eastAsia"/>
          <w:sz w:val="24"/>
        </w:rPr>
        <w:t>在新闻管理页面</w:t>
      </w:r>
      <w:r w:rsidR="008265DF">
        <w:rPr>
          <w:rFonts w:hint="eastAsia"/>
          <w:sz w:val="24"/>
        </w:rPr>
        <w:t>点击新闻</w:t>
      </w:r>
      <w:r w:rsidR="00FA3A25">
        <w:rPr>
          <w:rFonts w:hint="eastAsia"/>
          <w:sz w:val="24"/>
        </w:rPr>
        <w:t>添加</w:t>
      </w:r>
      <w:r w:rsidR="00096EAA">
        <w:rPr>
          <w:rFonts w:hint="eastAsia"/>
          <w:sz w:val="24"/>
        </w:rPr>
        <w:t>，进入新闻添加页，</w:t>
      </w:r>
      <w:r w:rsidR="00897D9F">
        <w:rPr>
          <w:rFonts w:hint="eastAsia"/>
          <w:sz w:val="24"/>
        </w:rPr>
        <w:t>管理员在编辑新闻后，点击提交，</w:t>
      </w:r>
      <w:r w:rsidR="00B70A77">
        <w:rPr>
          <w:rFonts w:hint="eastAsia"/>
          <w:sz w:val="24"/>
        </w:rPr>
        <w:t>前端页面将数据发送给后端服务器，通过</w:t>
      </w:r>
      <w:r w:rsidR="00DB448C">
        <w:rPr>
          <w:rFonts w:hint="eastAsia"/>
          <w:sz w:val="24"/>
        </w:rPr>
        <w:t>操作数据库，将新闻数据存储到数据库中，</w:t>
      </w:r>
      <w:r w:rsidR="00A2206F">
        <w:rPr>
          <w:rFonts w:hint="eastAsia"/>
          <w:sz w:val="24"/>
        </w:rPr>
        <w:t>存储成功后返回添加成功</w:t>
      </w:r>
      <w:r w:rsidR="00096EAA">
        <w:rPr>
          <w:rFonts w:hint="eastAsia"/>
          <w:sz w:val="24"/>
        </w:rPr>
        <w:t>。</w:t>
      </w:r>
      <w:r w:rsidRPr="00212830">
        <w:rPr>
          <w:rFonts w:hint="eastAsia"/>
          <w:sz w:val="24"/>
        </w:rPr>
        <w:t>添加新闻</w:t>
      </w:r>
      <w:r>
        <w:rPr>
          <w:rFonts w:hint="eastAsia"/>
          <w:sz w:val="24"/>
        </w:rPr>
        <w:t>用例</w:t>
      </w:r>
      <w:bookmarkEnd w:id="161"/>
      <w:r w:rsidR="00212830">
        <w:rPr>
          <w:rFonts w:hint="eastAsia"/>
          <w:sz w:val="24"/>
        </w:rPr>
        <w:t>的实现顺序图如图</w:t>
      </w:r>
      <w:r w:rsidR="00212830">
        <w:rPr>
          <w:rFonts w:hint="eastAsia"/>
          <w:sz w:val="24"/>
        </w:rPr>
        <w:t>3.</w:t>
      </w:r>
      <w:r w:rsidR="006D6289">
        <w:rPr>
          <w:sz w:val="24"/>
        </w:rPr>
        <w:t>11</w:t>
      </w:r>
      <w:r w:rsidR="00212830">
        <w:rPr>
          <w:rFonts w:hint="eastAsia"/>
          <w:sz w:val="24"/>
        </w:rPr>
        <w:t>所示。</w:t>
      </w:r>
    </w:p>
    <w:p w14:paraId="2B7E5B31" w14:textId="60E6DEB9" w:rsidR="00DD4676" w:rsidRPr="003F0ED0" w:rsidRDefault="003F0ED0" w:rsidP="00DD4676">
      <w:pPr>
        <w:spacing w:line="360" w:lineRule="auto"/>
        <w:rPr>
          <w:sz w:val="24"/>
        </w:rPr>
      </w:pPr>
      <w:r w:rsidRPr="003F0ED0">
        <w:rPr>
          <w:sz w:val="24"/>
        </w:rPr>
        <w:lastRenderedPageBreak/>
        <w:drawing>
          <wp:inline distT="0" distB="0" distL="0" distR="0" wp14:anchorId="13FB3AC6" wp14:editId="64550EFB">
            <wp:extent cx="5760085" cy="256667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6E5B" w14:textId="32E47ECB" w:rsidR="008C7C2F" w:rsidRPr="006D6289" w:rsidRDefault="008C7C2F" w:rsidP="00CB0DA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6D6289">
        <w:rPr>
          <w:szCs w:val="21"/>
        </w:rPr>
        <w:t>11</w:t>
      </w:r>
      <w:r w:rsidRPr="008C7C2F">
        <w:rPr>
          <w:rFonts w:hint="eastAsia"/>
          <w:szCs w:val="21"/>
        </w:rPr>
        <w:t>添加新闻用例</w:t>
      </w:r>
      <w:r>
        <w:rPr>
          <w:rFonts w:hint="eastAsia"/>
          <w:szCs w:val="21"/>
        </w:rPr>
        <w:t>顺序图</w:t>
      </w:r>
    </w:p>
    <w:p w14:paraId="2CB5F032" w14:textId="77913686" w:rsidR="00212830" w:rsidRDefault="00212830" w:rsidP="00212830">
      <w:pPr>
        <w:pStyle w:val="3"/>
      </w:pPr>
      <w:bookmarkStart w:id="162" w:name="_Toc6841192"/>
      <w:bookmarkStart w:id="163" w:name="_Toc6841989"/>
      <w:bookmarkStart w:id="164" w:name="_Toc6873466"/>
      <w:r>
        <w:rPr>
          <w:rFonts w:hint="eastAsia"/>
        </w:rPr>
        <w:t>3.</w:t>
      </w:r>
      <w:r>
        <w:t>4</w:t>
      </w:r>
      <w:r>
        <w:rPr>
          <w:rFonts w:hint="eastAsia"/>
        </w:rPr>
        <w:t>.</w:t>
      </w:r>
      <w:r w:rsidR="00762A42">
        <w:t>8</w:t>
      </w:r>
      <w:bookmarkStart w:id="165" w:name="_Hlk5399996"/>
      <w:r w:rsidR="00693640">
        <w:t xml:space="preserve"> </w:t>
      </w:r>
      <w:r>
        <w:rPr>
          <w:rFonts w:hint="eastAsia"/>
        </w:rPr>
        <w:t>修改新闻</w:t>
      </w:r>
      <w:bookmarkEnd w:id="165"/>
      <w:r>
        <w:rPr>
          <w:rFonts w:hint="eastAsia"/>
        </w:rPr>
        <w:t>用例实现</w:t>
      </w:r>
      <w:bookmarkEnd w:id="162"/>
      <w:bookmarkEnd w:id="163"/>
      <w:bookmarkEnd w:id="164"/>
    </w:p>
    <w:p w14:paraId="5ACC714C" w14:textId="439C2B49" w:rsidR="00212830" w:rsidRDefault="00CD1A89" w:rsidP="00212830">
      <w:pPr>
        <w:spacing w:line="360" w:lineRule="auto"/>
        <w:ind w:firstLineChars="200" w:firstLine="480"/>
        <w:rPr>
          <w:sz w:val="24"/>
        </w:rPr>
      </w:pPr>
      <w:bookmarkStart w:id="166" w:name="_Hlk5402553"/>
      <w:r>
        <w:rPr>
          <w:rFonts w:hint="eastAsia"/>
          <w:sz w:val="24"/>
        </w:rPr>
        <w:t>管理员修改新闻时，首先</w:t>
      </w:r>
      <w:r w:rsidR="000B426B">
        <w:rPr>
          <w:rFonts w:hint="eastAsia"/>
          <w:sz w:val="24"/>
        </w:rPr>
        <w:t>点击需要编辑的新闻</w:t>
      </w:r>
      <w:r>
        <w:rPr>
          <w:rFonts w:hint="eastAsia"/>
          <w:sz w:val="24"/>
        </w:rPr>
        <w:t>，</w:t>
      </w:r>
      <w:r w:rsidR="000B426B">
        <w:rPr>
          <w:rFonts w:hint="eastAsia"/>
          <w:sz w:val="24"/>
        </w:rPr>
        <w:t>进入新闻编辑界面，管理员编辑</w:t>
      </w:r>
      <w:r w:rsidR="008200BA">
        <w:rPr>
          <w:rFonts w:hint="eastAsia"/>
          <w:sz w:val="24"/>
        </w:rPr>
        <w:t>后点击提交，前端将数据发送黑后台服务器，后台服务器操作数据库，对该条新闻数据进行更新，更新成功后，前端显示修改成功。</w:t>
      </w:r>
      <w:r w:rsidRPr="00212830">
        <w:rPr>
          <w:rFonts w:hint="eastAsia"/>
          <w:sz w:val="24"/>
        </w:rPr>
        <w:t>修改新闻</w:t>
      </w:r>
      <w:r>
        <w:rPr>
          <w:rFonts w:hint="eastAsia"/>
          <w:sz w:val="24"/>
        </w:rPr>
        <w:t>用例</w:t>
      </w:r>
      <w:bookmarkEnd w:id="166"/>
      <w:r w:rsidR="00212830">
        <w:rPr>
          <w:rFonts w:hint="eastAsia"/>
          <w:sz w:val="24"/>
        </w:rPr>
        <w:t>的实现顺序图如图</w:t>
      </w:r>
      <w:r w:rsidR="00212830">
        <w:rPr>
          <w:rFonts w:hint="eastAsia"/>
          <w:sz w:val="24"/>
        </w:rPr>
        <w:t>3.</w:t>
      </w:r>
      <w:r w:rsidR="00854BD9">
        <w:rPr>
          <w:sz w:val="24"/>
        </w:rPr>
        <w:t>1</w:t>
      </w:r>
      <w:r w:rsidR="00CB0DAD">
        <w:rPr>
          <w:sz w:val="24"/>
        </w:rPr>
        <w:t>2</w:t>
      </w:r>
      <w:r w:rsidR="00212830">
        <w:rPr>
          <w:rFonts w:hint="eastAsia"/>
          <w:sz w:val="24"/>
        </w:rPr>
        <w:t>所示。</w:t>
      </w:r>
    </w:p>
    <w:p w14:paraId="778492DE" w14:textId="33032C63" w:rsidR="008C7C2F" w:rsidRDefault="00281B11" w:rsidP="008C7C2F">
      <w:pPr>
        <w:spacing w:line="360" w:lineRule="auto"/>
        <w:rPr>
          <w:sz w:val="24"/>
        </w:rPr>
      </w:pPr>
      <w:r w:rsidRPr="00281B11">
        <w:rPr>
          <w:sz w:val="24"/>
        </w:rPr>
        <w:drawing>
          <wp:inline distT="0" distB="0" distL="0" distR="0" wp14:anchorId="1BCA9B79" wp14:editId="67B30D6F">
            <wp:extent cx="5760085" cy="250952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9631" w14:textId="488C4D76" w:rsidR="008C7C2F" w:rsidRPr="006D6289" w:rsidRDefault="008C7C2F" w:rsidP="006D628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5D1C81">
        <w:rPr>
          <w:szCs w:val="21"/>
        </w:rPr>
        <w:t>1</w:t>
      </w:r>
      <w:r w:rsidR="00CB0DAD">
        <w:rPr>
          <w:szCs w:val="21"/>
        </w:rPr>
        <w:t>2</w:t>
      </w:r>
      <w:r w:rsidRPr="008C7C2F">
        <w:rPr>
          <w:rFonts w:hint="eastAsia"/>
          <w:szCs w:val="21"/>
        </w:rPr>
        <w:t>修改新闻用例</w:t>
      </w:r>
      <w:r>
        <w:rPr>
          <w:rFonts w:hint="eastAsia"/>
          <w:szCs w:val="21"/>
        </w:rPr>
        <w:t>顺序图</w:t>
      </w:r>
    </w:p>
    <w:p w14:paraId="1A61B94A" w14:textId="185DC3F2" w:rsidR="000C2FDD" w:rsidRDefault="000C2FDD" w:rsidP="00184D36">
      <w:pPr>
        <w:pStyle w:val="2"/>
      </w:pPr>
      <w:bookmarkStart w:id="167" w:name="_Toc28513"/>
      <w:bookmarkStart w:id="168" w:name="_Toc498435918"/>
      <w:bookmarkStart w:id="169" w:name="_Toc6841194"/>
      <w:bookmarkStart w:id="170" w:name="_Toc6841991"/>
      <w:bookmarkStart w:id="171" w:name="_Toc6873467"/>
      <w:r>
        <w:t>3.</w:t>
      </w:r>
      <w:r w:rsidR="00F20206">
        <w:t>5</w:t>
      </w:r>
      <w:r>
        <w:rPr>
          <w:rFonts w:hint="eastAsia"/>
        </w:rPr>
        <w:t xml:space="preserve"> </w:t>
      </w:r>
      <w:r>
        <w:rPr>
          <w:rFonts w:hint="eastAsia"/>
        </w:rPr>
        <w:t>对象设计</w:t>
      </w:r>
      <w:bookmarkEnd w:id="167"/>
      <w:bookmarkEnd w:id="168"/>
      <w:bookmarkEnd w:id="169"/>
      <w:bookmarkEnd w:id="170"/>
      <w:bookmarkEnd w:id="171"/>
    </w:p>
    <w:p w14:paraId="320E0D39" w14:textId="279C9333" w:rsidR="000C2FDD" w:rsidRDefault="000C2FDD" w:rsidP="0086287C">
      <w:pPr>
        <w:pStyle w:val="3"/>
      </w:pPr>
      <w:bookmarkStart w:id="172" w:name="_Toc498435919"/>
      <w:bookmarkStart w:id="173" w:name="_Toc6841195"/>
      <w:bookmarkStart w:id="174" w:name="_Toc6841992"/>
      <w:bookmarkStart w:id="175" w:name="_Toc6873468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.1</w:t>
      </w:r>
      <w:r w:rsidR="00845514">
        <w:t xml:space="preserve"> </w:t>
      </w:r>
      <w:r w:rsidRPr="001D64EB">
        <w:rPr>
          <w:rFonts w:hint="eastAsia"/>
        </w:rPr>
        <w:t>模块设计</w:t>
      </w:r>
      <w:bookmarkEnd w:id="172"/>
      <w:bookmarkEnd w:id="173"/>
      <w:bookmarkEnd w:id="174"/>
      <w:bookmarkEnd w:id="175"/>
    </w:p>
    <w:p w14:paraId="601E062B" w14:textId="7B0026D9" w:rsidR="000C2FDD" w:rsidRPr="000C2FDD" w:rsidRDefault="00332AB7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本系统分为</w:t>
      </w:r>
      <w:r w:rsidR="00C1785F">
        <w:rPr>
          <w:rFonts w:hint="eastAsia"/>
          <w:sz w:val="24"/>
        </w:rPr>
        <w:t>消费者控制模块、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客户端模块、生产者控制模块、生产者业务模块、生产者持久模块、</w:t>
      </w:r>
      <w:bookmarkStart w:id="176" w:name="_Hlk5476185"/>
      <w:r w:rsidR="00C1785F">
        <w:rPr>
          <w:rFonts w:hint="eastAsia"/>
          <w:sz w:val="24"/>
        </w:rPr>
        <w:t>业务实体</w:t>
      </w:r>
      <w:bookmarkEnd w:id="176"/>
      <w:r w:rsidR="00C1785F">
        <w:rPr>
          <w:rFonts w:hint="eastAsia"/>
          <w:sz w:val="24"/>
        </w:rPr>
        <w:t>模块。模块间调用及依赖关系为：消费者控制模块依赖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客户端模块，</w:t>
      </w:r>
      <w:r w:rsidR="00C1785F">
        <w:rPr>
          <w:rFonts w:hint="eastAsia"/>
          <w:sz w:val="24"/>
        </w:rPr>
        <w:t>Feign</w:t>
      </w:r>
      <w:r w:rsidR="00C1785F">
        <w:rPr>
          <w:rFonts w:hint="eastAsia"/>
          <w:sz w:val="24"/>
        </w:rPr>
        <w:t>客户端通过</w:t>
      </w:r>
      <w:r w:rsidR="00C1785F">
        <w:rPr>
          <w:rFonts w:hint="eastAsia"/>
          <w:sz w:val="24"/>
        </w:rPr>
        <w:t>Http</w:t>
      </w:r>
      <w:r w:rsidR="00C1785F">
        <w:rPr>
          <w:rFonts w:hint="eastAsia"/>
          <w:sz w:val="24"/>
        </w:rPr>
        <w:t>调用生产者控制模块，生产者控制模块依赖生产者业务模块，生产者业务模块依赖生产者持久模块</w:t>
      </w:r>
      <w:r w:rsidR="00485B1C">
        <w:rPr>
          <w:rFonts w:hint="eastAsia"/>
          <w:sz w:val="24"/>
        </w:rPr>
        <w:t>，业务实体模块包含数据库实体和业务模块处理后的业务实体，其他模块均依赖业务实体模块</w:t>
      </w:r>
      <w:r w:rsidR="00C1785F">
        <w:rPr>
          <w:rFonts w:hint="eastAsia"/>
          <w:sz w:val="24"/>
        </w:rPr>
        <w:t>。</w:t>
      </w:r>
      <w:r w:rsidR="000C2FDD">
        <w:rPr>
          <w:rFonts w:hint="eastAsia"/>
          <w:sz w:val="24"/>
        </w:rPr>
        <w:t>依赖关系如图</w:t>
      </w:r>
      <w:r w:rsidR="000C2FDD">
        <w:rPr>
          <w:rFonts w:hint="eastAsia"/>
          <w:sz w:val="24"/>
        </w:rPr>
        <w:t>3.</w:t>
      </w:r>
      <w:r w:rsidR="00B60D60">
        <w:rPr>
          <w:sz w:val="24"/>
        </w:rPr>
        <w:t>15</w:t>
      </w:r>
      <w:r w:rsidR="000C2FDD">
        <w:rPr>
          <w:rFonts w:hint="eastAsia"/>
          <w:sz w:val="24"/>
        </w:rPr>
        <w:t>所</w:t>
      </w:r>
      <w:r w:rsidR="000C2FDD">
        <w:rPr>
          <w:rFonts w:hint="eastAsia"/>
          <w:sz w:val="24"/>
        </w:rPr>
        <w:lastRenderedPageBreak/>
        <w:t>示。</w:t>
      </w:r>
    </w:p>
    <w:p w14:paraId="7ADF7DE1" w14:textId="4B0A170B" w:rsidR="000C2FDD" w:rsidRDefault="00B60D60" w:rsidP="000C2FDD">
      <w:pPr>
        <w:jc w:val="center"/>
        <w:rPr>
          <w:rStyle w:val="ae"/>
        </w:rPr>
      </w:pPr>
      <w:r w:rsidRPr="00B60D60">
        <w:rPr>
          <w:rStyle w:val="ae"/>
        </w:rPr>
        <w:drawing>
          <wp:inline distT="0" distB="0" distL="0" distR="0" wp14:anchorId="5D22CEC5" wp14:editId="5A6D9F00">
            <wp:extent cx="5760085" cy="15030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0DE8" w14:textId="3B786A57" w:rsidR="000C2FDD" w:rsidRDefault="000C2FDD" w:rsidP="00B60D60">
      <w:pPr>
        <w:jc w:val="center"/>
        <w:rPr>
          <w:rStyle w:val="ae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B60D60">
        <w:rPr>
          <w:szCs w:val="21"/>
        </w:rPr>
        <w:t>15</w:t>
      </w:r>
      <w:r>
        <w:rPr>
          <w:rFonts w:hint="eastAsia"/>
          <w:szCs w:val="21"/>
        </w:rPr>
        <w:t>模块依赖关系图</w:t>
      </w:r>
    </w:p>
    <w:p w14:paraId="233B7026" w14:textId="3DB9291C" w:rsidR="000C2FDD" w:rsidRDefault="000C2FDD" w:rsidP="0086287C">
      <w:pPr>
        <w:pStyle w:val="3"/>
      </w:pPr>
      <w:bookmarkStart w:id="177" w:name="_Toc498435920"/>
      <w:bookmarkStart w:id="178" w:name="_Toc6841196"/>
      <w:bookmarkStart w:id="179" w:name="_Toc6841993"/>
      <w:bookmarkStart w:id="180" w:name="_Toc6873469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.2</w:t>
      </w:r>
      <w:r w:rsidR="00693640">
        <w:t xml:space="preserve"> </w:t>
      </w:r>
      <w:r w:rsidR="00041C38" w:rsidRPr="001D64EB">
        <w:rPr>
          <w:rFonts w:hint="eastAsia"/>
        </w:rPr>
        <w:t>业务实体</w:t>
      </w:r>
      <w:r w:rsidR="00041C38">
        <w:rPr>
          <w:rFonts w:hint="eastAsia"/>
        </w:rPr>
        <w:t>类的</w:t>
      </w:r>
      <w:r w:rsidR="00041C38" w:rsidRPr="001D64EB">
        <w:rPr>
          <w:rFonts w:hint="eastAsia"/>
        </w:rPr>
        <w:t>设计</w:t>
      </w:r>
      <w:bookmarkEnd w:id="177"/>
      <w:bookmarkEnd w:id="178"/>
      <w:bookmarkEnd w:id="179"/>
      <w:bookmarkEnd w:id="180"/>
    </w:p>
    <w:p w14:paraId="3A4A26D0" w14:textId="25C64871" w:rsidR="000C2FDD" w:rsidRDefault="00485B1C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业务实体类的设计与数据库设计相同，即数据库实体与业务实体为同一实体。</w:t>
      </w:r>
      <w:bookmarkStart w:id="181" w:name="_Hlk5465220"/>
      <w:r>
        <w:rPr>
          <w:rFonts w:hint="eastAsia"/>
          <w:sz w:val="24"/>
        </w:rPr>
        <w:t>业务实体类的设计关系</w:t>
      </w:r>
      <w:bookmarkEnd w:id="181"/>
      <w:r>
        <w:rPr>
          <w:rFonts w:hint="eastAsia"/>
          <w:sz w:val="24"/>
        </w:rPr>
        <w:t>如</w:t>
      </w:r>
      <w:r w:rsidR="00DB559A">
        <w:rPr>
          <w:rFonts w:hint="eastAsia"/>
          <w:sz w:val="24"/>
        </w:rPr>
        <w:t>图</w:t>
      </w:r>
      <w:r>
        <w:rPr>
          <w:rFonts w:hint="eastAsia"/>
          <w:sz w:val="24"/>
        </w:rPr>
        <w:t>3</w:t>
      </w:r>
      <w:r>
        <w:rPr>
          <w:sz w:val="24"/>
        </w:rPr>
        <w:t>.</w:t>
      </w:r>
      <w:r w:rsidR="00B60D60">
        <w:rPr>
          <w:sz w:val="24"/>
        </w:rPr>
        <w:t>16</w:t>
      </w:r>
      <w:r>
        <w:rPr>
          <w:rFonts w:hint="eastAsia"/>
          <w:sz w:val="24"/>
        </w:rPr>
        <w:t>。</w:t>
      </w:r>
    </w:p>
    <w:p w14:paraId="49BFDE91" w14:textId="0DCD5ACC" w:rsidR="000C2FDD" w:rsidRDefault="002375BE" w:rsidP="000C2FDD">
      <w:pPr>
        <w:spacing w:line="360" w:lineRule="auto"/>
        <w:rPr>
          <w:sz w:val="24"/>
        </w:rPr>
      </w:pPr>
      <w:r w:rsidRPr="002375BE">
        <w:rPr>
          <w:sz w:val="24"/>
        </w:rPr>
        <w:drawing>
          <wp:inline distT="0" distB="0" distL="0" distR="0" wp14:anchorId="1A20FF15" wp14:editId="1D72CB02">
            <wp:extent cx="5760085" cy="3782695"/>
            <wp:effectExtent l="0" t="0" r="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34D2" w14:textId="676D349E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.</w:t>
      </w:r>
      <w:r w:rsidR="00B60D60">
        <w:rPr>
          <w:szCs w:val="21"/>
        </w:rPr>
        <w:t>16</w:t>
      </w:r>
      <w:r w:rsidR="00DB559A" w:rsidRPr="00DB559A">
        <w:rPr>
          <w:rFonts w:hint="eastAsia"/>
          <w:szCs w:val="21"/>
        </w:rPr>
        <w:t>业务实体类的设计关系</w:t>
      </w:r>
      <w:r w:rsidR="00DB559A">
        <w:rPr>
          <w:rFonts w:hint="eastAsia"/>
          <w:szCs w:val="21"/>
        </w:rPr>
        <w:t>图</w:t>
      </w:r>
    </w:p>
    <w:p w14:paraId="48593574" w14:textId="036AEB18" w:rsidR="000C2FDD" w:rsidRDefault="000C2FDD" w:rsidP="0086287C">
      <w:pPr>
        <w:pStyle w:val="3"/>
      </w:pPr>
      <w:bookmarkStart w:id="182" w:name="_Toc498435921"/>
      <w:bookmarkStart w:id="183" w:name="_Toc6841197"/>
      <w:bookmarkStart w:id="184" w:name="_Toc6841994"/>
      <w:bookmarkStart w:id="185" w:name="_Toc6873470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.3</w:t>
      </w:r>
      <w:r w:rsidR="00693640">
        <w:t xml:space="preserve"> </w:t>
      </w:r>
      <w:r w:rsidR="00041C38">
        <w:rPr>
          <w:rFonts w:hint="eastAsia"/>
        </w:rPr>
        <w:t>业务处理类的</w:t>
      </w:r>
      <w:r w:rsidR="00041C38" w:rsidRPr="001D64EB">
        <w:rPr>
          <w:rFonts w:hint="eastAsia"/>
        </w:rPr>
        <w:t>设计</w:t>
      </w:r>
      <w:bookmarkEnd w:id="182"/>
      <w:bookmarkEnd w:id="183"/>
      <w:bookmarkEnd w:id="184"/>
      <w:bookmarkEnd w:id="185"/>
    </w:p>
    <w:p w14:paraId="216482D4" w14:textId="46763D6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47101C">
        <w:rPr>
          <w:rFonts w:eastAsia="黑体" w:hint="eastAsia"/>
          <w:sz w:val="24"/>
        </w:rPr>
        <w:t>、</w:t>
      </w:r>
      <w:r w:rsidR="00FA52C3">
        <w:rPr>
          <w:rFonts w:ascii="黑体" w:eastAsia="黑体" w:hAnsi="黑体" w:hint="eastAsia"/>
          <w:color w:val="000000"/>
          <w:sz w:val="24"/>
        </w:rPr>
        <w:t>新闻、博客、帖子业务处理类</w:t>
      </w:r>
      <w:r w:rsidR="00041C38" w:rsidRPr="00C31C3E">
        <w:rPr>
          <w:rFonts w:ascii="黑体" w:eastAsia="黑体" w:hAnsi="黑体" w:hint="eastAsia"/>
          <w:color w:val="000000"/>
          <w:sz w:val="24"/>
        </w:rPr>
        <w:t>设计</w:t>
      </w:r>
    </w:p>
    <w:p w14:paraId="27FBB0C5" w14:textId="7356A63A" w:rsidR="000C2FDD" w:rsidRPr="000C2FDD" w:rsidRDefault="00FA52C3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系统中新闻、博客、帖子的业务类似，</w:t>
      </w:r>
      <w:r w:rsidR="00645DC1">
        <w:rPr>
          <w:rFonts w:hint="eastAsia"/>
          <w:sz w:val="24"/>
        </w:rPr>
        <w:t>均</w:t>
      </w:r>
      <w:r w:rsidR="007F46C9">
        <w:rPr>
          <w:rFonts w:hint="eastAsia"/>
          <w:sz w:val="24"/>
        </w:rPr>
        <w:t>由消费者</w:t>
      </w:r>
      <w:r w:rsidR="00CD494B">
        <w:rPr>
          <w:rFonts w:hint="eastAsia"/>
          <w:sz w:val="24"/>
        </w:rPr>
        <w:t>服务</w:t>
      </w:r>
      <w:r w:rsidR="007F46C9">
        <w:rPr>
          <w:rFonts w:hint="eastAsia"/>
          <w:sz w:val="24"/>
        </w:rPr>
        <w:t>通过</w:t>
      </w:r>
      <w:r w:rsidR="00CD494B">
        <w:rPr>
          <w:rFonts w:hint="eastAsia"/>
          <w:sz w:val="24"/>
        </w:rPr>
        <w:t>Feign</w:t>
      </w:r>
      <w:r w:rsidR="00CD494B">
        <w:rPr>
          <w:rFonts w:hint="eastAsia"/>
          <w:sz w:val="24"/>
        </w:rPr>
        <w:t>客户端调用对应的生产者服务</w:t>
      </w:r>
      <w:r w:rsidR="00791A71">
        <w:rPr>
          <w:rFonts w:hint="eastAsia"/>
          <w:sz w:val="24"/>
        </w:rPr>
        <w:t>获取或处理数据。</w:t>
      </w:r>
      <w:r w:rsidR="007C6645">
        <w:rPr>
          <w:rFonts w:hint="eastAsia"/>
          <w:sz w:val="24"/>
        </w:rPr>
        <w:t>所有数据均有生产者服务从</w:t>
      </w:r>
      <w:r w:rsidR="007C6645">
        <w:rPr>
          <w:sz w:val="24"/>
        </w:rPr>
        <w:t>M</w:t>
      </w:r>
      <w:r w:rsidR="007C6645">
        <w:rPr>
          <w:rFonts w:hint="eastAsia"/>
          <w:sz w:val="24"/>
        </w:rPr>
        <w:t>y</w:t>
      </w:r>
      <w:r w:rsidR="008200BA">
        <w:rPr>
          <w:rFonts w:hint="eastAsia"/>
          <w:sz w:val="24"/>
        </w:rPr>
        <w:t>SQL</w:t>
      </w:r>
      <w:r w:rsidR="007C6645">
        <w:rPr>
          <w:rFonts w:hint="eastAsia"/>
          <w:sz w:val="24"/>
        </w:rPr>
        <w:t>数据库</w:t>
      </w:r>
      <w:r w:rsidR="007C6645">
        <w:rPr>
          <w:rFonts w:hint="eastAsia"/>
          <w:sz w:val="24"/>
        </w:rPr>
        <w:t>获取。</w:t>
      </w:r>
      <w:r>
        <w:rPr>
          <w:rFonts w:hint="eastAsia"/>
          <w:sz w:val="24"/>
        </w:rPr>
        <w:t>业务处理类的设计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</w:t>
      </w:r>
      <w:r w:rsidR="00B60D60">
        <w:rPr>
          <w:sz w:val="24"/>
        </w:rPr>
        <w:t>17</w:t>
      </w:r>
      <w:r w:rsidR="000C2FDD">
        <w:rPr>
          <w:rFonts w:hint="eastAsia"/>
          <w:sz w:val="24"/>
        </w:rPr>
        <w:t>所示</w:t>
      </w:r>
      <w:r w:rsidR="00B2204F">
        <w:rPr>
          <w:rFonts w:hint="eastAsia"/>
          <w:sz w:val="24"/>
        </w:rPr>
        <w:t>（以新闻为例）</w:t>
      </w:r>
      <w:r w:rsidR="000C2FDD">
        <w:rPr>
          <w:rFonts w:hint="eastAsia"/>
          <w:sz w:val="24"/>
        </w:rPr>
        <w:t>。</w:t>
      </w:r>
    </w:p>
    <w:p w14:paraId="7DB9406B" w14:textId="0C8F8D04" w:rsidR="000C2FDD" w:rsidRDefault="00E91086" w:rsidP="000C2FDD">
      <w:pPr>
        <w:spacing w:line="360" w:lineRule="auto"/>
        <w:rPr>
          <w:sz w:val="24"/>
        </w:rPr>
      </w:pPr>
      <w:r w:rsidRPr="00E91086">
        <w:rPr>
          <w:sz w:val="24"/>
        </w:rPr>
        <w:lastRenderedPageBreak/>
        <w:drawing>
          <wp:inline distT="0" distB="0" distL="0" distR="0" wp14:anchorId="7A218A1F" wp14:editId="27143852">
            <wp:extent cx="5760085" cy="278828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3451" w14:textId="65A6DFE9" w:rsidR="000C2FDD" w:rsidRDefault="000C2FDD" w:rsidP="000C2FDD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 w:rsidR="00B60D60">
        <w:rPr>
          <w:szCs w:val="21"/>
        </w:rPr>
        <w:t>17</w:t>
      </w:r>
      <w:r w:rsidR="00B2204F">
        <w:rPr>
          <w:rFonts w:hint="eastAsia"/>
          <w:szCs w:val="21"/>
        </w:rPr>
        <w:t>新闻</w:t>
      </w:r>
      <w:bookmarkStart w:id="186" w:name="_Hlk5471382"/>
      <w:r>
        <w:rPr>
          <w:rFonts w:hint="eastAsia"/>
          <w:szCs w:val="21"/>
        </w:rPr>
        <w:t>业务</w:t>
      </w:r>
      <w:r w:rsidR="00B2204F">
        <w:rPr>
          <w:rFonts w:hint="eastAsia"/>
          <w:szCs w:val="21"/>
        </w:rPr>
        <w:t>处理类设计</w:t>
      </w:r>
      <w:r>
        <w:rPr>
          <w:rFonts w:hint="eastAsia"/>
          <w:szCs w:val="21"/>
        </w:rPr>
        <w:t>图</w:t>
      </w:r>
      <w:bookmarkEnd w:id="186"/>
    </w:p>
    <w:p w14:paraId="7B88F38B" w14:textId="1968ED03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bookmarkStart w:id="187" w:name="_Hlk5471416"/>
      <w:r w:rsidR="00B2204F">
        <w:rPr>
          <w:rFonts w:eastAsia="黑体" w:hint="eastAsia"/>
          <w:sz w:val="24"/>
        </w:rPr>
        <w:t>用户</w:t>
      </w:r>
      <w:r w:rsidR="00B2204F" w:rsidRPr="00B2204F">
        <w:rPr>
          <w:rFonts w:eastAsia="黑体" w:hint="eastAsia"/>
          <w:sz w:val="24"/>
        </w:rPr>
        <w:t>业务处理类设计</w:t>
      </w:r>
      <w:bookmarkEnd w:id="187"/>
    </w:p>
    <w:p w14:paraId="4FF41FD2" w14:textId="08FAD307" w:rsidR="000C2FDD" w:rsidRDefault="00791A71" w:rsidP="000C2FDD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用户业务</w:t>
      </w:r>
      <w:r w:rsidR="00FA2DB6">
        <w:rPr>
          <w:rFonts w:hint="eastAsia"/>
          <w:sz w:val="24"/>
        </w:rPr>
        <w:t>包括用户对博客、新闻、帖子</w:t>
      </w:r>
      <w:r w:rsidR="00B606C0">
        <w:rPr>
          <w:rFonts w:hint="eastAsia"/>
          <w:sz w:val="24"/>
        </w:rPr>
        <w:t>、其他用户、用户本身数据的获取</w:t>
      </w:r>
      <w:r w:rsidR="00713669">
        <w:rPr>
          <w:rFonts w:hint="eastAsia"/>
          <w:sz w:val="24"/>
        </w:rPr>
        <w:t>、添加</w:t>
      </w:r>
      <w:r w:rsidR="00B606C0">
        <w:rPr>
          <w:rFonts w:hint="eastAsia"/>
          <w:sz w:val="24"/>
        </w:rPr>
        <w:t>及</w:t>
      </w:r>
      <w:r w:rsidR="00713669">
        <w:rPr>
          <w:rFonts w:hint="eastAsia"/>
          <w:sz w:val="24"/>
        </w:rPr>
        <w:t>更新</w:t>
      </w:r>
      <w:r w:rsidR="00EA3FD4">
        <w:rPr>
          <w:rFonts w:hint="eastAsia"/>
          <w:sz w:val="24"/>
        </w:rPr>
        <w:t>。所有数据均有生产者服务</w:t>
      </w:r>
      <w:r w:rsidR="007C6645">
        <w:rPr>
          <w:rFonts w:hint="eastAsia"/>
          <w:sz w:val="24"/>
        </w:rPr>
        <w:t>从</w:t>
      </w:r>
      <w:r w:rsidR="007C6645">
        <w:rPr>
          <w:sz w:val="24"/>
        </w:rPr>
        <w:t>M</w:t>
      </w:r>
      <w:r w:rsidR="007C6645">
        <w:rPr>
          <w:rFonts w:hint="eastAsia"/>
          <w:sz w:val="24"/>
        </w:rPr>
        <w:t>y</w:t>
      </w:r>
      <w:r w:rsidR="008200BA">
        <w:rPr>
          <w:rFonts w:hint="eastAsia"/>
          <w:sz w:val="24"/>
        </w:rPr>
        <w:t>SQL</w:t>
      </w:r>
      <w:r w:rsidR="007C6645">
        <w:rPr>
          <w:rFonts w:hint="eastAsia"/>
          <w:sz w:val="24"/>
        </w:rPr>
        <w:t>数据库获取。</w:t>
      </w:r>
      <w:r w:rsidR="00B2204F" w:rsidRPr="00B2204F">
        <w:rPr>
          <w:rFonts w:hint="eastAsia"/>
          <w:sz w:val="24"/>
        </w:rPr>
        <w:t>用户业务处理类</w:t>
      </w:r>
      <w:r w:rsidR="00B2204F">
        <w:rPr>
          <w:rFonts w:hint="eastAsia"/>
          <w:sz w:val="24"/>
        </w:rPr>
        <w:t>的</w:t>
      </w:r>
      <w:r w:rsidR="00B2204F" w:rsidRPr="00B2204F">
        <w:rPr>
          <w:rFonts w:hint="eastAsia"/>
          <w:sz w:val="24"/>
        </w:rPr>
        <w:t>设计</w:t>
      </w:r>
      <w:r w:rsidR="000C2FDD">
        <w:rPr>
          <w:rFonts w:hint="eastAsia"/>
          <w:sz w:val="24"/>
        </w:rPr>
        <w:t>如图</w:t>
      </w:r>
      <w:r w:rsidR="000C2FDD">
        <w:rPr>
          <w:rFonts w:hint="eastAsia"/>
          <w:sz w:val="24"/>
        </w:rPr>
        <w:t>3.</w:t>
      </w:r>
      <w:r w:rsidR="00B60D60">
        <w:rPr>
          <w:sz w:val="24"/>
        </w:rPr>
        <w:t>18</w:t>
      </w:r>
      <w:r w:rsidR="000C2FDD">
        <w:rPr>
          <w:rFonts w:hint="eastAsia"/>
          <w:sz w:val="24"/>
        </w:rPr>
        <w:t>所示。</w:t>
      </w:r>
    </w:p>
    <w:p w14:paraId="63758CBC" w14:textId="74CB63CB" w:rsidR="000C2FDD" w:rsidRDefault="00D102D6" w:rsidP="000C2FDD">
      <w:pPr>
        <w:spacing w:line="360" w:lineRule="auto"/>
        <w:jc w:val="center"/>
        <w:rPr>
          <w:sz w:val="24"/>
        </w:rPr>
      </w:pPr>
      <w:r w:rsidRPr="00D102D6">
        <w:rPr>
          <w:sz w:val="24"/>
        </w:rPr>
        <w:drawing>
          <wp:inline distT="0" distB="0" distL="0" distR="0" wp14:anchorId="39C063D9" wp14:editId="20EB44CB">
            <wp:extent cx="5760085" cy="30302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32A9" w14:textId="197E3F65" w:rsidR="000220E1" w:rsidRPr="000220E1" w:rsidRDefault="000C2FDD" w:rsidP="000220E1">
      <w:pPr>
        <w:ind w:left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3.</w:t>
      </w:r>
      <w:r w:rsidR="00B60D60">
        <w:rPr>
          <w:szCs w:val="21"/>
        </w:rPr>
        <w:t>18</w:t>
      </w:r>
      <w:r w:rsidR="00B2204F">
        <w:rPr>
          <w:rFonts w:hint="eastAsia"/>
          <w:szCs w:val="21"/>
        </w:rPr>
        <w:t>用户</w:t>
      </w:r>
      <w:r w:rsidR="00B2204F" w:rsidRPr="00B2204F">
        <w:rPr>
          <w:rFonts w:hint="eastAsia"/>
          <w:szCs w:val="21"/>
        </w:rPr>
        <w:t>业务处理类设计图</w:t>
      </w:r>
    </w:p>
    <w:p w14:paraId="6610AD07" w14:textId="37C9BBFB" w:rsidR="000C2FDD" w:rsidRDefault="000C2FDD" w:rsidP="0086287C">
      <w:pPr>
        <w:pStyle w:val="3"/>
      </w:pPr>
      <w:bookmarkStart w:id="188" w:name="_Toc498435922"/>
      <w:bookmarkStart w:id="189" w:name="_Hlk5491440"/>
      <w:bookmarkStart w:id="190" w:name="_Toc6841198"/>
      <w:bookmarkStart w:id="191" w:name="_Toc6841995"/>
      <w:bookmarkStart w:id="192" w:name="_Toc6873471"/>
      <w:r>
        <w:rPr>
          <w:rFonts w:hint="eastAsia"/>
        </w:rPr>
        <w:t>3.</w:t>
      </w:r>
      <w:r w:rsidR="00F20206">
        <w:t>5</w:t>
      </w:r>
      <w:r>
        <w:rPr>
          <w:rFonts w:hint="eastAsia"/>
        </w:rPr>
        <w:t>.4</w:t>
      </w:r>
      <w:r w:rsidR="00693640">
        <w:t xml:space="preserve"> </w:t>
      </w:r>
      <w:r>
        <w:rPr>
          <w:rFonts w:hint="eastAsia"/>
        </w:rPr>
        <w:t>类的</w:t>
      </w:r>
      <w:r w:rsidRPr="00F85B5F">
        <w:rPr>
          <w:rFonts w:hint="eastAsia"/>
        </w:rPr>
        <w:t>描述</w:t>
      </w:r>
      <w:bookmarkEnd w:id="188"/>
      <w:bookmarkEnd w:id="190"/>
      <w:bookmarkEnd w:id="191"/>
      <w:bookmarkEnd w:id="192"/>
    </w:p>
    <w:bookmarkEnd w:id="189"/>
    <w:p w14:paraId="28CAD689" w14:textId="335A4657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1</w:t>
      </w:r>
      <w:r w:rsidRPr="000C2FDD">
        <w:rPr>
          <w:rFonts w:eastAsia="黑体" w:hint="eastAsia"/>
          <w:sz w:val="24"/>
        </w:rPr>
        <w:t>）</w:t>
      </w:r>
      <w:r w:rsidR="000220E1" w:rsidRPr="000220E1">
        <w:rPr>
          <w:rFonts w:eastAsia="黑体" w:hint="eastAsia"/>
          <w:sz w:val="24"/>
        </w:rPr>
        <w:t>业务实体</w:t>
      </w:r>
      <w:r w:rsidRPr="000C2FDD">
        <w:rPr>
          <w:rFonts w:eastAsia="黑体" w:hint="eastAsia"/>
          <w:sz w:val="24"/>
        </w:rPr>
        <w:t>类描述</w:t>
      </w:r>
    </w:p>
    <w:p w14:paraId="08951C51" w14:textId="1B52D0EC" w:rsidR="000C2FDD" w:rsidRDefault="000220E1" w:rsidP="000C2FDD">
      <w:pPr>
        <w:spacing w:line="360" w:lineRule="auto"/>
        <w:ind w:firstLineChars="200" w:firstLine="480"/>
        <w:rPr>
          <w:sz w:val="24"/>
        </w:rPr>
      </w:pPr>
      <w:r w:rsidRPr="000220E1">
        <w:rPr>
          <w:rFonts w:hint="eastAsia"/>
          <w:sz w:val="24"/>
        </w:rPr>
        <w:t>业务实体</w:t>
      </w:r>
      <w:r w:rsidR="000C2FDD">
        <w:rPr>
          <w:rFonts w:hint="eastAsia"/>
          <w:sz w:val="24"/>
        </w:rPr>
        <w:t>包中类的描述如表</w:t>
      </w:r>
      <w:r w:rsidR="000C2FDD">
        <w:rPr>
          <w:rFonts w:hint="eastAsia"/>
          <w:sz w:val="24"/>
        </w:rPr>
        <w:t>3.</w:t>
      </w:r>
      <w:r w:rsidR="00B60D60">
        <w:rPr>
          <w:sz w:val="24"/>
        </w:rPr>
        <w:t>1</w:t>
      </w:r>
      <w:r w:rsidR="000C2FDD">
        <w:rPr>
          <w:rFonts w:hint="eastAsia"/>
          <w:sz w:val="24"/>
        </w:rPr>
        <w:t>9</w:t>
      </w:r>
      <w:r w:rsidR="000C2FDD">
        <w:rPr>
          <w:rFonts w:hint="eastAsia"/>
          <w:sz w:val="24"/>
        </w:rPr>
        <w:t>所示。</w:t>
      </w:r>
    </w:p>
    <w:p w14:paraId="3E654C48" w14:textId="5325AF4C" w:rsidR="004752EB" w:rsidRDefault="000C2FDD" w:rsidP="000220E1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 w:rsidR="00B60D60">
        <w:rPr>
          <w:szCs w:val="21"/>
        </w:rPr>
        <w:t>1</w:t>
      </w:r>
      <w:r>
        <w:rPr>
          <w:rFonts w:hint="eastAsia"/>
          <w:szCs w:val="21"/>
        </w:rPr>
        <w:t>9</w:t>
      </w:r>
      <w:r>
        <w:rPr>
          <w:szCs w:val="21"/>
        </w:rPr>
        <w:t xml:space="preserve"> </w:t>
      </w:r>
      <w:r w:rsidR="000220E1" w:rsidRPr="000220E1">
        <w:rPr>
          <w:rFonts w:hint="eastAsia"/>
          <w:szCs w:val="21"/>
        </w:rPr>
        <w:t>业务实体</w:t>
      </w:r>
      <w:r>
        <w:rPr>
          <w:rFonts w:hint="eastAsia"/>
          <w:szCs w:val="21"/>
        </w:rPr>
        <w:t>包中类的描述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26"/>
        <w:gridCol w:w="4066"/>
        <w:gridCol w:w="2974"/>
      </w:tblGrid>
      <w:tr w:rsidR="004752EB" w14:paraId="4C499675" w14:textId="77777777" w:rsidTr="00725DDA">
        <w:trPr>
          <w:jc w:val="center"/>
        </w:trPr>
        <w:tc>
          <w:tcPr>
            <w:tcW w:w="1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3534" w14:textId="77777777" w:rsidR="004752EB" w:rsidRDefault="004752EB" w:rsidP="00725DDA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类名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1FDEE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hint="eastAsia"/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rFonts w:hint="eastAsia"/>
                <w:b/>
                <w:color w:val="000000"/>
                <w:szCs w:val="21"/>
              </w:rPr>
              <w:t>方法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7ED5" w14:textId="77777777" w:rsidR="004752EB" w:rsidRDefault="004752EB" w:rsidP="00725DDA">
            <w:pPr>
              <w:jc w:val="center"/>
              <w:rPr>
                <w:rFonts w:ascii="宋体" w:hAnsi="宋体" w:cs="宋体"/>
                <w:b/>
                <w:color w:val="000000"/>
                <w:szCs w:val="21"/>
              </w:rPr>
            </w:pPr>
            <w:r>
              <w:rPr>
                <w:rFonts w:ascii="宋体" w:hAnsi="宋体" w:cs="宋体" w:hint="eastAsia"/>
                <w:b/>
                <w:color w:val="000000"/>
                <w:szCs w:val="21"/>
              </w:rPr>
              <w:t>描述</w:t>
            </w:r>
          </w:p>
        </w:tc>
      </w:tr>
      <w:tr w:rsidR="000220E1" w14:paraId="24A0B0C5" w14:textId="77777777" w:rsidTr="00725DDA">
        <w:trPr>
          <w:jc w:val="center"/>
        </w:trPr>
        <w:tc>
          <w:tcPr>
            <w:tcW w:w="16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1DE19E" w14:textId="52958E5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Blog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53F72" w14:textId="1FA23E3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FB21D" w14:textId="49D9D198" w:rsidR="000220E1" w:rsidRDefault="000220E1" w:rsidP="000220E1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6AA9387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AA2BD1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B7E1" w14:textId="7E6BE24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E3377" w14:textId="60F003D4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18987D2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E81E12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68781" w14:textId="2A4BCD0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6083" w14:textId="021C875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博客内容</w:t>
            </w:r>
            <w:proofErr w:type="gramEnd"/>
          </w:p>
        </w:tc>
      </w:tr>
      <w:tr w:rsidR="000220E1" w14:paraId="204719C1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05E283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F8EE9" w14:textId="2CEC0E0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A59E3" w14:textId="5D96D6B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2C9AB28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B3D51B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5E67" w14:textId="1861F2A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956FB" w14:textId="1A49282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227BBF6C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C09D1F" w14:textId="77777777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7632" w14:textId="544B162F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B1E07" w14:textId="6ED6FCB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9301960" w14:textId="77777777" w:rsidTr="00E50B26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6B53A7" w14:textId="2D9864AF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4D0BC" w14:textId="62E0603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89671" w14:textId="160FFC29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0114D63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4A291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6414F" w14:textId="633A240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46ADF" w14:textId="52CB4892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67120F94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6AB05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6B9F" w14:textId="6CF4DA5B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B2ED" w14:textId="5C19604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21542946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EC86AB" w14:textId="72B1E929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 w:rsidRPr="000220E1">
              <w:rPr>
                <w:szCs w:val="21"/>
              </w:rPr>
              <w:t>BlogCollection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72929" w14:textId="5303D60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2D7F9" w14:textId="1DEBEEF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0220E1" w14:paraId="7E87D1B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C036A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D5E70" w14:textId="775B6C1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CA40" w14:textId="36A6064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3236C0D6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862D5B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6D2E7" w14:textId="7A448E08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5AF66" w14:textId="0F1F670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0220E1" w14:paraId="7F9560E3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6234B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DF2AE" w14:textId="7AE6AF5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3C3A5" w14:textId="42C0DB5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14D78FDA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EFD13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AF33F" w14:textId="6FAB5F4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26273" w14:textId="7BAAE02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110BA567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9090F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6D2B6" w14:textId="7B2E87CA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blogTitle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E6EC1" w14:textId="1B97BAC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50EAB2D5" w14:textId="77777777" w:rsidTr="00725DDA">
        <w:trPr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D5183E" w14:textId="5EAA85DD" w:rsidR="000220E1" w:rsidRDefault="000220E1" w:rsidP="000220E1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 w:rsidRPr="000220E1">
              <w:rPr>
                <w:szCs w:val="21"/>
              </w:rPr>
              <w:t>BlogComment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FC25D" w14:textId="459F892E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03A55" w14:textId="5A8DB605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0220E1" w14:paraId="4B9BA7BB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B7B0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CB495" w14:textId="5659E523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89292" w14:textId="77ECC880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0220E1" w14:paraId="18EF4EED" w14:textId="77777777" w:rsidTr="00725DDA">
        <w:trPr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7E8FB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5710" w14:textId="4C041E2C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FD1E" w14:textId="04B07AAD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0220E1" w14:paraId="1BD015F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B3AA92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38007" w14:textId="5D80B5A1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4FFB" w14:textId="3277AC58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0220E1" w14:paraId="429BF3B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9B1968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A6886" w14:textId="2DAE49A7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blogId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8A9EF" w14:textId="341B6F7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博客编号</w:t>
            </w:r>
            <w:proofErr w:type="gramEnd"/>
          </w:p>
        </w:tc>
      </w:tr>
      <w:tr w:rsidR="000220E1" w14:paraId="2A9E3E5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97599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46DE9" w14:textId="39969B5F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97A1A" w14:textId="4A0A38DC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0220E1" w14:paraId="2ABBF80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F0B1DA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3D148" w14:textId="4FBE2F91" w:rsidR="000220E1" w:rsidRP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blogTitle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0B63C" w14:textId="156D682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博客标题</w:t>
            </w:r>
            <w:proofErr w:type="gramEnd"/>
          </w:p>
        </w:tc>
      </w:tr>
      <w:tr w:rsidR="000220E1" w14:paraId="798D90B4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E69C83" w14:textId="5C7A350C" w:rsidR="000220E1" w:rsidRDefault="00E34477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color w:val="000000"/>
                <w:szCs w:val="21"/>
              </w:rPr>
              <w:t>News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F1EE3" w14:textId="6D859D4A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E34477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0C75F" w14:textId="10BC24DE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0220E1" w14:paraId="55D26A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F539B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3B962" w14:textId="680F4E1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BBC45" w14:textId="0BB138F2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0220E1" w14:paraId="53DEAB55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B81C5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E25ED" w14:textId="6AD2502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1DA41" w14:textId="60D27408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</w:t>
            </w:r>
            <w:r w:rsidR="000220E1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0220E1" w14:paraId="1C324011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5FACCE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514E9" w14:textId="77B44DDD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FD95A" w14:textId="60B23D16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0220E1" w14:paraId="7A947BA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09501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1367C" w14:textId="6070FA46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3F4D5" w14:textId="1587B6C7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0220E1" w14:paraId="4B62B23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87B34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B42F2" w14:textId="2E321820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41B93" w14:textId="35E1E91F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0220E1" w14:paraId="03E502E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5AC8D6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774B6" w14:textId="774BEF62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54215" w14:textId="1896E96B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0220E1" w14:paraId="5CCD422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AD71F9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A2251" w14:textId="4BC2D929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3547E" w14:textId="0341BEF3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类别编号</w:t>
            </w:r>
          </w:p>
        </w:tc>
      </w:tr>
      <w:tr w:rsidR="000220E1" w14:paraId="53FA036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6FF74F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F786C" w14:textId="228959E4" w:rsidR="000220E1" w:rsidRDefault="000220E1" w:rsidP="000220E1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BC890" w14:textId="5D05FCDE" w:rsidR="000220E1" w:rsidRDefault="000220E1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类别名</w:t>
            </w:r>
          </w:p>
        </w:tc>
      </w:tr>
      <w:tr w:rsidR="000220E1" w14:paraId="55B7C3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62082C" w14:textId="77777777" w:rsidR="000220E1" w:rsidRDefault="000220E1" w:rsidP="000220E1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53D5" w14:textId="550746E0" w:rsidR="000220E1" w:rsidRDefault="00E34477" w:rsidP="000220E1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String </w:t>
            </w:r>
            <w:proofErr w:type="spellStart"/>
            <w:r w:rsidRPr="00E34477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CCFAC" w14:textId="2EFBBDD6" w:rsidR="000220E1" w:rsidRDefault="00E34477" w:rsidP="000220E1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展示图</w:t>
            </w:r>
          </w:p>
        </w:tc>
      </w:tr>
      <w:tr w:rsidR="00E34477" w14:paraId="70B487AE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46A25" w14:textId="1B577067" w:rsidR="00E34477" w:rsidRDefault="00E34477" w:rsidP="00E34477">
            <w:pPr>
              <w:widowControl/>
              <w:jc w:val="left"/>
              <w:rPr>
                <w:rFonts w:ascii="宋体" w:hAnsi="宋体" w:cs="宋体"/>
                <w:color w:val="000000"/>
                <w:szCs w:val="21"/>
              </w:rPr>
            </w:pPr>
            <w:proofErr w:type="spellStart"/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8FC57" w14:textId="458A0D44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5427D" w14:textId="5C2BB754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2864196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32BF09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776F0" w14:textId="23300DF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AB7A5" w14:textId="05948C62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443B7D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058FB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06E5" w14:textId="64F091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04780" w14:textId="7C13E96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5FE83A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CA8E3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7015" w14:textId="03CD961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E8D86" w14:textId="3A846A93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6C006B6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E9EC4A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A93D9" w14:textId="67261FE5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6B1D1" w14:textId="3CA2723A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2AAB3F9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6477E4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8552B" w14:textId="1B1CB70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84FD4" w14:textId="7E5AD8FF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3A89709C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0FD0F2" w14:textId="1F428BF2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szCs w:val="21"/>
              </w:rPr>
              <w:t>News</w:t>
            </w:r>
            <w:r w:rsidRPr="000220E1">
              <w:rPr>
                <w:szCs w:val="21"/>
              </w:rPr>
              <w:t>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FA823" w14:textId="554AB79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2007D" w14:textId="2E71F2B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34477" w14:paraId="74A83E2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56DC4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CAE89" w14:textId="7565715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0A074" w14:textId="4FB97377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34477" w14:paraId="2956212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70867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42DF8" w14:textId="68439243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464A7" w14:textId="034F0928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1EC6A2C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FA3D6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16F27" w14:textId="455FA9B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21EDC" w14:textId="01FEFA99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0F5D783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98B756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E475D" w14:textId="2026721E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B4EB" w14:textId="03DF73B8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3E82932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7B60B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979C2" w14:textId="3253681A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0F34D" w14:textId="44CD84BD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34477" w14:paraId="48F6ED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D185C1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4ECC4" w14:textId="6C5CC16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color w:val="000000"/>
                <w:szCs w:val="21"/>
              </w:rPr>
              <w:t>news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C091F" w14:textId="4140626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34477" w14:paraId="27B58BE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532303" w14:textId="119C223F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  <w:r>
              <w:rPr>
                <w:color w:val="000000"/>
                <w:szCs w:val="21"/>
              </w:rPr>
              <w:t>Post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30739" w14:textId="030BCC6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E34477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color w:val="000000"/>
                <w:szCs w:val="21"/>
              </w:rPr>
              <w:t>post</w:t>
            </w:r>
            <w:r w:rsidRPr="00E34477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90D72" w14:textId="68202DA4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编号</w:t>
            </w:r>
          </w:p>
        </w:tc>
      </w:tr>
      <w:tr w:rsidR="00E34477" w14:paraId="0E76C3E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7D386A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A0D61" w14:textId="7D47067A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title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1809" w14:textId="1A7C949F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标题</w:t>
            </w:r>
          </w:p>
        </w:tc>
      </w:tr>
      <w:tr w:rsidR="00E34477" w14:paraId="391A852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36CD9B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A82A8" w14:textId="497390B2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34E95" w14:textId="4B2B6D54" w:rsidR="00E34477" w:rsidRDefault="00E50B26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帖子</w:t>
            </w:r>
            <w:r w:rsidR="00E34477">
              <w:rPr>
                <w:rFonts w:hint="eastAsia"/>
                <w:color w:val="000000"/>
                <w:szCs w:val="21"/>
              </w:rPr>
              <w:t>内容</w:t>
            </w:r>
          </w:p>
        </w:tc>
      </w:tr>
      <w:tr w:rsidR="00E34477" w14:paraId="69D0CC60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76DF0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15786" w14:textId="0A3D63A8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76029" w14:textId="7024E345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创建时间</w:t>
            </w:r>
          </w:p>
        </w:tc>
      </w:tr>
      <w:tr w:rsidR="00E34477" w14:paraId="4F7A48E7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480CA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A48DF" w14:textId="214BAB99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A6390" w14:textId="6F02D2B6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用户编号</w:t>
            </w:r>
          </w:p>
        </w:tc>
      </w:tr>
      <w:tr w:rsidR="00E34477" w14:paraId="0794047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F108B7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2ACC" w14:textId="547C598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readCount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EB78A" w14:textId="4183FD31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</w:p>
        </w:tc>
      </w:tr>
      <w:tr w:rsidR="00E34477" w14:paraId="3FF444E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08586" w14:textId="77777777" w:rsidR="00E34477" w:rsidRDefault="00E34477" w:rsidP="00E34477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F2F55" w14:textId="1904B567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7BEED" w14:textId="64AFF593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用户名</w:t>
            </w:r>
          </w:p>
        </w:tc>
      </w:tr>
      <w:tr w:rsidR="00E34477" w14:paraId="34F75647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DA7928" w14:textId="303750CB" w:rsidR="00E34477" w:rsidRDefault="00E50B26" w:rsidP="00E34477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 w:rsidR="00E34477" w:rsidRPr="000220E1">
              <w:rPr>
                <w:szCs w:val="21"/>
              </w:rPr>
              <w:t>Collection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6D90F" w14:textId="4A92C006" w:rsidR="00E34477" w:rsidRPr="00E34477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collectionId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F315" w14:textId="7ADD76B9" w:rsidR="00E34477" w:rsidRDefault="00E34477" w:rsidP="00E34477">
            <w:pPr>
              <w:rPr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收藏编号</w:t>
            </w:r>
          </w:p>
        </w:tc>
      </w:tr>
      <w:tr w:rsidR="00E34477" w14:paraId="3B98660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7057CF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55DB8" w14:textId="60900126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91431" w14:textId="0F88F563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34477" w14:paraId="77DF02DE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A3A523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2EFDA" w14:textId="417DE5D4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86A9F" w14:textId="15E6C511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用户名）</w:t>
            </w:r>
          </w:p>
        </w:tc>
      </w:tr>
      <w:tr w:rsidR="00E34477" w14:paraId="27B28A72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CBF85C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39439" w14:textId="69E5029F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A2E65" w14:textId="6A5EF7F1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34477" w14:paraId="706CC2A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9F64E5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E68D9" w14:textId="1774FA7B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94DDC" w14:textId="7DBA0AEF" w:rsidR="00E34477" w:rsidRDefault="00E34477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34477" w14:paraId="6573BA3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8DB720" w14:textId="77777777" w:rsidR="00E34477" w:rsidRPr="000220E1" w:rsidRDefault="00E34477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72EED" w14:textId="3A6A9EBD" w:rsidR="00E34477" w:rsidRPr="000220E1" w:rsidRDefault="00E34477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="00E50B26"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00DF1" w14:textId="3AA6AEEE" w:rsidR="00E34477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</w:t>
            </w:r>
            <w:r w:rsidR="00E34477">
              <w:rPr>
                <w:rFonts w:ascii="宋体" w:hAnsi="宋体" w:cs="宋体" w:hint="eastAsia"/>
                <w:color w:val="000000"/>
                <w:szCs w:val="21"/>
              </w:rPr>
              <w:t>标题</w:t>
            </w:r>
          </w:p>
        </w:tc>
      </w:tr>
      <w:tr w:rsidR="00E50B26" w14:paraId="30CF22F5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0895FD" w14:textId="37A4425F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Post</w:t>
            </w:r>
            <w:r w:rsidRPr="000220E1">
              <w:rPr>
                <w:szCs w:val="21"/>
              </w:rPr>
              <w:t>Comment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EE952" w14:textId="7039A0F4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commentId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9C388" w14:textId="6DE0AC0C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评论编号</w:t>
            </w:r>
          </w:p>
        </w:tc>
      </w:tr>
      <w:tr w:rsidR="00E50B26" w14:paraId="3AF3976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487985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ABA8A" w14:textId="2E0432B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>String content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2F4BD" w14:textId="721A9C26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评论内容</w:t>
            </w:r>
          </w:p>
        </w:tc>
      </w:tr>
      <w:tr w:rsidR="00E50B26" w14:paraId="6D814B4D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2DA766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BD5B1" w14:textId="1432BE2A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 w:rsidRPr="000220E1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18E6B" w14:textId="79B60807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796B73A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87A859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4715" w14:textId="2A410CD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220E1">
              <w:rPr>
                <w:color w:val="000000"/>
                <w:szCs w:val="21"/>
              </w:rPr>
              <w:t>LocalDateTime</w:t>
            </w:r>
            <w:proofErr w:type="spellEnd"/>
            <w:r w:rsidRPr="000220E1">
              <w:rPr>
                <w:color w:val="000000"/>
                <w:szCs w:val="21"/>
              </w:rPr>
              <w:t xml:space="preserve"> </w:t>
            </w:r>
            <w:proofErr w:type="spellStart"/>
            <w:r w:rsidRPr="000220E1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DC7EC" w14:textId="1C954921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7DE918C4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48B13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417AC" w14:textId="2B1267F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Integer </w:t>
            </w:r>
            <w:proofErr w:type="spellStart"/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D0943" w14:textId="0F5ECE6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帖子编号</w:t>
            </w:r>
          </w:p>
        </w:tc>
      </w:tr>
      <w:tr w:rsidR="00E50B26" w14:paraId="1801411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20337C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3EC4C" w14:textId="032B4715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 w:rsidRPr="000220E1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CE7B1" w14:textId="2E52B2CB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527E99D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490680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B1DEA" w14:textId="1DB249E7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0220E1">
              <w:rPr>
                <w:color w:val="000000"/>
                <w:szCs w:val="21"/>
              </w:rPr>
              <w:t xml:space="preserve">String </w:t>
            </w:r>
            <w:proofErr w:type="spellStart"/>
            <w:r>
              <w:rPr>
                <w:rFonts w:hint="eastAsia"/>
                <w:color w:val="000000"/>
                <w:szCs w:val="21"/>
              </w:rPr>
              <w:t>post</w:t>
            </w:r>
            <w:r w:rsidRPr="000220E1">
              <w:rPr>
                <w:color w:val="000000"/>
                <w:szCs w:val="21"/>
              </w:rPr>
              <w:t>Title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76370" w14:textId="56BCF255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帖子标题</w:t>
            </w:r>
          </w:p>
        </w:tc>
      </w:tr>
      <w:tr w:rsidR="00E50B26" w14:paraId="4CF7D32F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992E45" w14:textId="45936EB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Category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0C32B" w14:textId="2471E259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categoryId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C01A5" w14:textId="345C2638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分类编号</w:t>
            </w:r>
          </w:p>
        </w:tc>
      </w:tr>
      <w:tr w:rsidR="00E50B26" w14:paraId="4864D556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740B3A" w14:textId="77777777" w:rsidR="00E50B26" w:rsidRPr="000220E1" w:rsidRDefault="00E50B26" w:rsidP="00E34477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F821D" w14:textId="491091E0" w:rsidR="00E50B26" w:rsidRPr="000220E1" w:rsidRDefault="00E50B26" w:rsidP="00E34477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categoryName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8F8EC4" w14:textId="14567C0E" w:rsidR="00E50B26" w:rsidRDefault="00E50B26" w:rsidP="00E34477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分类名</w:t>
            </w:r>
          </w:p>
        </w:tc>
      </w:tr>
      <w:tr w:rsidR="00E50B26" w14:paraId="4FBE4BD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56EAC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3AA55" w14:textId="2AB9E2FE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E50B26">
              <w:rPr>
                <w:color w:val="000000"/>
                <w:szCs w:val="21"/>
              </w:rPr>
              <w:t>LocalDateTime</w:t>
            </w:r>
            <w:proofErr w:type="spellEnd"/>
            <w:r w:rsidRPr="00E50B26">
              <w:rPr>
                <w:color w:val="000000"/>
                <w:szCs w:val="21"/>
              </w:rPr>
              <w:t xml:space="preserve"> </w:t>
            </w:r>
            <w:proofErr w:type="spellStart"/>
            <w:r w:rsidRPr="00E50B26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A3D4B" w14:textId="54E1E4A0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09F78AB0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39DB82" w14:textId="230D3588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HeadImg</w:t>
            </w:r>
            <w:proofErr w:type="spellEnd"/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6D6BA" w14:textId="1EEDF75D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headId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88DE" w14:textId="75C27E5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szCs w:val="21"/>
              </w:rPr>
              <w:t>轮播图</w:t>
            </w:r>
            <w:proofErr w:type="gramEnd"/>
            <w:r>
              <w:rPr>
                <w:rFonts w:ascii="宋体" w:hAnsi="宋体" w:cs="宋体" w:hint="eastAsia"/>
                <w:color w:val="000000"/>
                <w:szCs w:val="21"/>
              </w:rPr>
              <w:t>编号</w:t>
            </w:r>
          </w:p>
        </w:tc>
      </w:tr>
      <w:tr w:rsidR="00E50B26" w14:paraId="434D73B9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7624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24F61" w14:textId="7FD85F2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C134E" w14:textId="41756735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图片地址</w:t>
            </w:r>
          </w:p>
        </w:tc>
      </w:tr>
      <w:tr w:rsidR="00E50B26" w14:paraId="4628217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14F555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48A9C" w14:textId="08F2245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newsId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63626" w14:textId="743AF9E7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新闻编号</w:t>
            </w:r>
          </w:p>
        </w:tc>
      </w:tr>
      <w:tr w:rsidR="00E50B26" w14:paraId="49E8E253" w14:textId="77777777" w:rsidTr="00725DDA">
        <w:trPr>
          <w:trHeight w:val="70"/>
          <w:jc w:val="center"/>
        </w:trPr>
        <w:tc>
          <w:tcPr>
            <w:tcW w:w="1626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83FE2F" w14:textId="333C110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User</w:t>
            </w: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B31F5" w14:textId="4255A082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Integer </w:t>
            </w:r>
            <w:proofErr w:type="spellStart"/>
            <w:r w:rsidRPr="00E50B26">
              <w:rPr>
                <w:color w:val="000000"/>
                <w:szCs w:val="21"/>
              </w:rPr>
              <w:t>userId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5886" w14:textId="3D3C58A3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用户编号</w:t>
            </w:r>
          </w:p>
        </w:tc>
      </w:tr>
      <w:tr w:rsidR="00E50B26" w14:paraId="2F3FF5D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3ED80A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2C688" w14:textId="7622664C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userName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3383" w14:textId="4F213218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用户名</w:t>
            </w:r>
          </w:p>
        </w:tc>
      </w:tr>
      <w:tr w:rsidR="00E50B26" w14:paraId="0DAC971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C33682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F148F" w14:textId="3E781C8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passwd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48B30" w14:textId="478B9B22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密码</w:t>
            </w:r>
          </w:p>
        </w:tc>
      </w:tr>
      <w:tr w:rsidR="00E50B26" w14:paraId="0395F703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73EF77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8212" w14:textId="2AC38E8B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mobile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8BE36" w14:textId="51CB4E14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手机号</w:t>
            </w:r>
          </w:p>
        </w:tc>
      </w:tr>
      <w:tr w:rsidR="00E50B26" w14:paraId="1002F15C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AE5C00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C66F6" w14:textId="72C306B6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age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6A19D" w14:textId="7F7F303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年龄</w:t>
            </w:r>
          </w:p>
        </w:tc>
      </w:tr>
      <w:tr w:rsidR="00E50B26" w14:paraId="32A0516F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F8EE09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08465" w14:textId="34546CE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email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E838" w14:textId="4D6A0E8A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邮箱</w:t>
            </w:r>
          </w:p>
        </w:tc>
      </w:tr>
      <w:tr w:rsidR="00E50B26" w14:paraId="2C2E904A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6E804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CB475" w14:textId="128C1410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>String sex</w:t>
            </w:r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3C5F8" w14:textId="78BCAC81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姓名</w:t>
            </w:r>
          </w:p>
        </w:tc>
      </w:tr>
      <w:tr w:rsidR="00E50B26" w14:paraId="208033A8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C784DD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107C6" w14:textId="5C9191AF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E50B26">
              <w:rPr>
                <w:color w:val="000000"/>
                <w:szCs w:val="21"/>
              </w:rPr>
              <w:t>LocalDateTime</w:t>
            </w:r>
            <w:proofErr w:type="spellEnd"/>
            <w:r w:rsidRPr="00E50B26">
              <w:rPr>
                <w:color w:val="000000"/>
                <w:szCs w:val="21"/>
              </w:rPr>
              <w:t xml:space="preserve"> </w:t>
            </w:r>
            <w:proofErr w:type="spellStart"/>
            <w:r w:rsidRPr="00E50B26">
              <w:rPr>
                <w:color w:val="000000"/>
                <w:szCs w:val="21"/>
              </w:rPr>
              <w:t>createTime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40993" w14:textId="7932D209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创建时间</w:t>
            </w:r>
          </w:p>
        </w:tc>
      </w:tr>
      <w:tr w:rsidR="00E50B26" w14:paraId="19365BBB" w14:textId="77777777" w:rsidTr="00725DDA">
        <w:trPr>
          <w:trHeight w:val="70"/>
          <w:jc w:val="center"/>
        </w:trPr>
        <w:tc>
          <w:tcPr>
            <w:tcW w:w="162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8D105E" w14:textId="77777777" w:rsidR="00E50B26" w:rsidRPr="000220E1" w:rsidRDefault="00E50B26" w:rsidP="00E50B26">
            <w:pPr>
              <w:widowControl/>
              <w:jc w:val="left"/>
              <w:rPr>
                <w:szCs w:val="21"/>
              </w:rPr>
            </w:pPr>
          </w:p>
        </w:tc>
        <w:tc>
          <w:tcPr>
            <w:tcW w:w="4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9ACA7" w14:textId="4097C4C4" w:rsidR="00E50B26" w:rsidRPr="000220E1" w:rsidRDefault="00E50B26" w:rsidP="00E50B26">
            <w:pPr>
              <w:jc w:val="left"/>
              <w:rPr>
                <w:color w:val="000000"/>
                <w:szCs w:val="21"/>
              </w:rPr>
            </w:pPr>
            <w:r w:rsidRPr="00E50B26">
              <w:rPr>
                <w:color w:val="000000"/>
                <w:szCs w:val="21"/>
              </w:rPr>
              <w:t xml:space="preserve">String </w:t>
            </w:r>
            <w:proofErr w:type="spellStart"/>
            <w:r w:rsidRPr="00E50B26">
              <w:rPr>
                <w:color w:val="000000"/>
                <w:szCs w:val="21"/>
              </w:rPr>
              <w:t>imgUrl</w:t>
            </w:r>
            <w:proofErr w:type="spellEnd"/>
          </w:p>
        </w:tc>
        <w:tc>
          <w:tcPr>
            <w:tcW w:w="2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17FF3" w14:textId="2DB0A92B" w:rsidR="00E50B26" w:rsidRDefault="00E50B26" w:rsidP="00E50B26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头像</w:t>
            </w:r>
          </w:p>
        </w:tc>
      </w:tr>
    </w:tbl>
    <w:p w14:paraId="05CBCFF8" w14:textId="71899D3C" w:rsidR="000C2FDD" w:rsidRPr="000C2FDD" w:rsidRDefault="000C2FDD" w:rsidP="000C2FDD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Pr="000C2FDD">
        <w:rPr>
          <w:rFonts w:eastAsia="黑体" w:hint="eastAsia"/>
          <w:sz w:val="24"/>
        </w:rPr>
        <w:t>2</w:t>
      </w:r>
      <w:r w:rsidRPr="000C2FDD">
        <w:rPr>
          <w:rFonts w:eastAsia="黑体" w:hint="eastAsia"/>
          <w:sz w:val="24"/>
        </w:rPr>
        <w:t>）</w:t>
      </w:r>
      <w:r w:rsidR="00007E00" w:rsidRPr="00007E00">
        <w:rPr>
          <w:rFonts w:eastAsia="黑体" w:hint="eastAsia"/>
          <w:sz w:val="24"/>
        </w:rPr>
        <w:t>消费者</w:t>
      </w:r>
      <w:proofErr w:type="gramStart"/>
      <w:r w:rsidR="00007E00" w:rsidRPr="00007E00">
        <w:rPr>
          <w:rFonts w:eastAsia="黑体" w:hint="eastAsia"/>
          <w:sz w:val="24"/>
        </w:rPr>
        <w:t>控制层</w:t>
      </w:r>
      <w:r w:rsidRPr="000C2FDD">
        <w:rPr>
          <w:rFonts w:eastAsia="黑体" w:hint="eastAsia"/>
          <w:sz w:val="24"/>
        </w:rPr>
        <w:t>类的</w:t>
      </w:r>
      <w:proofErr w:type="gramEnd"/>
      <w:r w:rsidRPr="000C2FDD">
        <w:rPr>
          <w:rFonts w:eastAsia="黑体" w:hint="eastAsia"/>
          <w:sz w:val="24"/>
        </w:rPr>
        <w:t>描述</w:t>
      </w:r>
    </w:p>
    <w:p w14:paraId="76F607A6" w14:textId="3764C1B8" w:rsidR="000C2FDD" w:rsidRDefault="00007E00" w:rsidP="000C2FDD">
      <w:pPr>
        <w:spacing w:line="360" w:lineRule="auto"/>
        <w:ind w:firstLineChars="200" w:firstLine="480"/>
        <w:rPr>
          <w:sz w:val="24"/>
        </w:rPr>
      </w:pPr>
      <w:bookmarkStart w:id="193" w:name="_Hlk5478240"/>
      <w:bookmarkStart w:id="194" w:name="_Hlk5478162"/>
      <w:r>
        <w:rPr>
          <w:rFonts w:hint="eastAsia"/>
          <w:sz w:val="24"/>
        </w:rPr>
        <w:t>消费者</w:t>
      </w:r>
      <w:proofErr w:type="gramStart"/>
      <w:r>
        <w:rPr>
          <w:rFonts w:hint="eastAsia"/>
          <w:sz w:val="24"/>
        </w:rPr>
        <w:t>控制层</w:t>
      </w:r>
      <w:bookmarkEnd w:id="193"/>
      <w:r w:rsidR="000C2FDD">
        <w:rPr>
          <w:rFonts w:hint="eastAsia"/>
          <w:sz w:val="24"/>
        </w:rPr>
        <w:t>类的</w:t>
      </w:r>
      <w:proofErr w:type="gramEnd"/>
      <w:r w:rsidR="000C2FDD">
        <w:rPr>
          <w:rFonts w:hint="eastAsia"/>
          <w:sz w:val="24"/>
        </w:rPr>
        <w:t>描述</w:t>
      </w:r>
      <w:bookmarkEnd w:id="194"/>
      <w:r w:rsidR="000C2FDD">
        <w:rPr>
          <w:rFonts w:hint="eastAsia"/>
          <w:sz w:val="24"/>
        </w:rPr>
        <w:t>如表</w:t>
      </w:r>
      <w:r w:rsidR="000C2FDD">
        <w:rPr>
          <w:rFonts w:hint="eastAsia"/>
          <w:sz w:val="24"/>
        </w:rPr>
        <w:t>3.</w:t>
      </w:r>
      <w:r w:rsidR="00B60D60">
        <w:rPr>
          <w:sz w:val="24"/>
        </w:rPr>
        <w:t>2</w:t>
      </w:r>
      <w:r w:rsidR="000C2FDD">
        <w:rPr>
          <w:rFonts w:hint="eastAsia"/>
          <w:sz w:val="24"/>
        </w:rPr>
        <w:t>0</w:t>
      </w:r>
      <w:r w:rsidR="000C2FDD">
        <w:rPr>
          <w:rFonts w:hint="eastAsia"/>
          <w:sz w:val="24"/>
        </w:rPr>
        <w:t>所示。</w:t>
      </w:r>
    </w:p>
    <w:p w14:paraId="57907219" w14:textId="55C7CF27" w:rsidR="000C2FDD" w:rsidRDefault="000C2FDD" w:rsidP="000C2FDD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3.</w:t>
      </w:r>
      <w:r w:rsidR="00B60D60">
        <w:rPr>
          <w:szCs w:val="21"/>
        </w:rPr>
        <w:t>2</w:t>
      </w:r>
      <w:r>
        <w:rPr>
          <w:rFonts w:hint="eastAsia"/>
          <w:szCs w:val="21"/>
        </w:rPr>
        <w:t>0</w:t>
      </w:r>
      <w:r>
        <w:rPr>
          <w:szCs w:val="21"/>
        </w:rPr>
        <w:t xml:space="preserve"> </w:t>
      </w:r>
      <w:r w:rsidR="00007E00" w:rsidRPr="00007E00">
        <w:rPr>
          <w:rFonts w:hint="eastAsia"/>
          <w:szCs w:val="21"/>
        </w:rPr>
        <w:t>消费者</w:t>
      </w:r>
      <w:proofErr w:type="gramStart"/>
      <w:r w:rsidR="00007E00" w:rsidRPr="00007E00">
        <w:rPr>
          <w:rFonts w:hint="eastAsia"/>
          <w:szCs w:val="21"/>
        </w:rPr>
        <w:t>控制层类的</w:t>
      </w:r>
      <w:proofErr w:type="gramEnd"/>
      <w:r w:rsidR="00007E00" w:rsidRPr="00007E00">
        <w:rPr>
          <w:rFonts w:hint="eastAsia"/>
          <w:szCs w:val="21"/>
        </w:rPr>
        <w:t>描述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8"/>
        <w:gridCol w:w="5406"/>
        <w:gridCol w:w="2247"/>
      </w:tblGrid>
      <w:tr w:rsidR="000C2FDD" w14:paraId="6453BA81" w14:textId="77777777" w:rsidTr="00293066">
        <w:trPr>
          <w:jc w:val="center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62097" w14:textId="77777777" w:rsidR="000C2FDD" w:rsidRDefault="000C2FDD" w:rsidP="00293066">
            <w:pPr>
              <w:jc w:val="center"/>
              <w:rPr>
                <w:b/>
                <w:szCs w:val="21"/>
              </w:rPr>
            </w:pPr>
            <w:r>
              <w:rPr>
                <w:b/>
                <w:color w:val="000000"/>
                <w:szCs w:val="21"/>
              </w:rPr>
              <w:t>类名</w:t>
            </w: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D3631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属性</w:t>
            </w:r>
            <w:r>
              <w:rPr>
                <w:b/>
                <w:color w:val="000000"/>
                <w:szCs w:val="21"/>
              </w:rPr>
              <w:t>/</w:t>
            </w:r>
            <w:r>
              <w:rPr>
                <w:b/>
                <w:color w:val="000000"/>
                <w:szCs w:val="21"/>
              </w:rPr>
              <w:t>方法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4E0E0" w14:textId="77777777" w:rsidR="000C2FDD" w:rsidRDefault="000C2FDD" w:rsidP="00293066">
            <w:pPr>
              <w:jc w:val="center"/>
              <w:rPr>
                <w:b/>
                <w:color w:val="000000"/>
                <w:szCs w:val="21"/>
              </w:rPr>
            </w:pPr>
            <w:r>
              <w:rPr>
                <w:b/>
                <w:color w:val="000000"/>
                <w:szCs w:val="21"/>
              </w:rPr>
              <w:t>描述</w:t>
            </w:r>
          </w:p>
        </w:tc>
      </w:tr>
      <w:tr w:rsidR="000C2FDD" w14:paraId="23CA7C0F" w14:textId="77777777" w:rsidTr="00293066">
        <w:trPr>
          <w:jc w:val="center"/>
        </w:trPr>
        <w:tc>
          <w:tcPr>
            <w:tcW w:w="10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26CB7D" w14:textId="665EB65A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r w:rsidRPr="00007E00">
              <w:rPr>
                <w:color w:val="000000"/>
                <w:szCs w:val="21"/>
              </w:rPr>
              <w:t>BlogCollectionController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97871" w14:textId="13ED90C2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saveCollection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 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4E9B" w14:textId="2E6A1B9B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收藏博客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0C2FDD" w14:paraId="67CBF35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0606B8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C8E52" w14:textId="4F18401E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collectionList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&lt;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&gt; </w:t>
            </w:r>
            <w:proofErr w:type="spellStart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CB295" w14:textId="0BF24DBF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  <w:r>
              <w:rPr>
                <w:rFonts w:hint="eastAsia"/>
                <w:color w:val="000000"/>
                <w:szCs w:val="21"/>
              </w:rPr>
              <w:t>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FF779D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424791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030B0" w14:textId="44B692A8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deleteCollection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CommonId</w:t>
            </w:r>
            <w:proofErr w:type="spellEnd"/>
            <w:r w:rsidRPr="00007E00">
              <w:rPr>
                <w:color w:val="000000"/>
                <w:szCs w:val="21"/>
              </w:rPr>
              <w:t xml:space="preserve"> </w:t>
            </w:r>
            <w:proofErr w:type="spellStart"/>
            <w:r w:rsidRPr="00007E00">
              <w:rPr>
                <w:color w:val="000000"/>
                <w:szCs w:val="21"/>
              </w:rPr>
              <w:t>commonId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88D73" w14:textId="5927F478" w:rsidR="000C2FDD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删除博客收藏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0C2FDD" w14:paraId="033E36E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EC924A" w14:textId="77777777" w:rsidR="000C2FDD" w:rsidRDefault="000C2FDD" w:rsidP="00293066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52ECC" w14:textId="4021658C" w:rsidR="000C2FDD" w:rsidRDefault="00007E00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007E00">
              <w:rPr>
                <w:color w:val="000000"/>
                <w:szCs w:val="21"/>
              </w:rPr>
              <w:t>collectionListByUserId</w:t>
            </w:r>
            <w:proofErr w:type="spellEnd"/>
            <w:r w:rsidRPr="00007E00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&lt;</w:t>
            </w:r>
            <w:proofErr w:type="spellStart"/>
            <w:r w:rsidRPr="00007E00">
              <w:rPr>
                <w:color w:val="000000"/>
                <w:szCs w:val="21"/>
              </w:rPr>
              <w:t>BlogCollection</w:t>
            </w:r>
            <w:proofErr w:type="spellEnd"/>
            <w:r w:rsidRPr="00007E00">
              <w:rPr>
                <w:color w:val="000000"/>
                <w:szCs w:val="21"/>
              </w:rPr>
              <w:t xml:space="preserve">&gt; </w:t>
            </w:r>
            <w:proofErr w:type="spellStart"/>
            <w:r w:rsidRPr="00007E00">
              <w:rPr>
                <w:color w:val="000000"/>
                <w:szCs w:val="21"/>
              </w:rPr>
              <w:t>pageIn</w:t>
            </w:r>
            <w:proofErr w:type="spellEnd"/>
            <w:r w:rsidRPr="00007E00">
              <w:rPr>
                <w:color w:val="000000"/>
                <w:szCs w:val="21"/>
              </w:rPr>
              <w:t>)</w:t>
            </w:r>
            <w:r w:rsidR="000C2FDD">
              <w:rPr>
                <w:rFonts w:hint="eastAsia"/>
                <w:color w:val="000000"/>
                <w:szCs w:val="21"/>
              </w:rPr>
              <w:t xml:space="preserve">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D12326" w14:textId="2C31D954" w:rsidR="000C2FDD" w:rsidRDefault="00D93BBE" w:rsidP="0029306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</w:t>
            </w:r>
            <w:proofErr w:type="gramStart"/>
            <w:r>
              <w:rPr>
                <w:rFonts w:hint="eastAsia"/>
                <w:color w:val="000000"/>
                <w:szCs w:val="21"/>
              </w:rPr>
              <w:t>获取博客收藏</w:t>
            </w:r>
            <w:proofErr w:type="gramEnd"/>
            <w:r>
              <w:rPr>
                <w:rFonts w:hint="eastAsia"/>
                <w:color w:val="000000"/>
                <w:szCs w:val="21"/>
              </w:rPr>
              <w:t>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8D076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5F1644C" w14:textId="5B1864EE" w:rsidR="00CA5E5A" w:rsidRDefault="00CA5E5A" w:rsidP="00293066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CA5E5A">
              <w:rPr>
                <w:color w:val="000000"/>
                <w:szCs w:val="21"/>
              </w:rPr>
              <w:t>BlogCommentController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189CF" w14:textId="0ED0982C" w:rsidR="00CA5E5A" w:rsidRPr="00007E00" w:rsidRDefault="00CA5E5A" w:rsidP="00293066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sendComment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087A4" w14:textId="4172687D" w:rsidR="00CA5E5A" w:rsidRDefault="00D93BBE" w:rsidP="00293066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发表博客评论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7B01E9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421CB8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4B2AF" w14:textId="406E03D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commentList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&lt;</w:t>
            </w:r>
            <w:proofErr w:type="spellStart"/>
            <w:r w:rsidRPr="00CA5E5A">
              <w:rPr>
                <w:color w:val="000000"/>
                <w:szCs w:val="21"/>
              </w:rPr>
              <w:t>BlogComment</w:t>
            </w:r>
            <w:proofErr w:type="spellEnd"/>
            <w:r w:rsidRPr="00CA5E5A">
              <w:rPr>
                <w:color w:val="000000"/>
                <w:szCs w:val="21"/>
              </w:rPr>
              <w:t xml:space="preserve">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7B684" w14:textId="7E8DD7A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DC0EC2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0E250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EA44E" w14:textId="1948C61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deleteComment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2115C" w14:textId="363B6C61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1238812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560E54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08FDE" w14:textId="5BE8305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countComment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C3274" w14:textId="5F3EFDB7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49D70E26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48E733" w14:textId="2472D3C8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CA5E5A">
              <w:rPr>
                <w:color w:val="000000"/>
                <w:szCs w:val="21"/>
              </w:rPr>
              <w:t>BlogController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A8B4F" w14:textId="043AA22C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blogList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 w:rsidRPr="00ED6083">
              <w:rPr>
                <w:color w:val="000000"/>
                <w:szCs w:val="21"/>
              </w:rPr>
              <w:t xml:space="preserve"> : 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1F323C" w14:textId="7EF39D17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博客列表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CF2232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3EBAC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F9038" w14:textId="1E9AAF0D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sendBlog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gramEnd"/>
            <w:r w:rsidRPr="00CA5E5A">
              <w:rPr>
                <w:color w:val="000000"/>
                <w:szCs w:val="21"/>
              </w:rPr>
              <w:t>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CBC56" w14:textId="7BDBB0ED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发表博客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3C8746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E4ADCB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C0CD4" w14:textId="0AA30A10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deleteBlog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4F0D0" w14:textId="4E1198B5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删除博客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357FADF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235189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BB847" w14:textId="483B5B67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blogDetail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96EE2" w14:textId="1262C7D8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获取博客详情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3C3A886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302752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16303" w14:textId="6DE9D8EA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updateBlog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gramEnd"/>
            <w:r w:rsidRPr="00CA5E5A">
              <w:rPr>
                <w:color w:val="000000"/>
                <w:szCs w:val="21"/>
              </w:rPr>
              <w:t>Blog blog)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02510" w14:textId="51537449" w:rsidR="00CA5E5A" w:rsidRDefault="00D93BBE" w:rsidP="00CA5E5A">
            <w:pPr>
              <w:rPr>
                <w:color w:val="000000"/>
                <w:szCs w:val="21"/>
              </w:rPr>
            </w:pPr>
            <w:proofErr w:type="gramStart"/>
            <w:r>
              <w:rPr>
                <w:rFonts w:hint="eastAsia"/>
                <w:color w:val="000000"/>
                <w:szCs w:val="21"/>
              </w:rPr>
              <w:t>更新博客</w:t>
            </w:r>
            <w:r w:rsidR="00C165E9">
              <w:rPr>
                <w:rFonts w:hint="eastAsia"/>
                <w:color w:val="000000"/>
                <w:szCs w:val="21"/>
              </w:rPr>
              <w:t>请求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处理</w:t>
            </w:r>
          </w:p>
        </w:tc>
      </w:tr>
      <w:tr w:rsidR="00CA5E5A" w14:paraId="1648372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7011CA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74660" w14:textId="09CAFCB4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blogListOrderByRead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 xml:space="preserve">&lt;Blog&gt; </w:t>
            </w:r>
            <w:proofErr w:type="spellStart"/>
            <w:r w:rsidRPr="00CA5E5A">
              <w:rPr>
                <w:color w:val="000000"/>
                <w:szCs w:val="21"/>
              </w:rPr>
              <w:t>pageIn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3C277" w14:textId="4BC23863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</w:t>
            </w:r>
            <w:proofErr w:type="gramStart"/>
            <w:r>
              <w:rPr>
                <w:rFonts w:hint="eastAsia"/>
                <w:color w:val="000000"/>
                <w:szCs w:val="21"/>
              </w:rPr>
              <w:t>的博客列表</w:t>
            </w:r>
            <w:proofErr w:type="gramEnd"/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03ABEEC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51DA3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EBEF9" w14:textId="62FC54F5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addReadCount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1183F" w14:textId="2CAFA9BC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A5E5A" w14:paraId="6B3AF67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FE7645" w14:textId="77777777" w:rsidR="00CA5E5A" w:rsidRDefault="00CA5E5A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BF7FA" w14:textId="6033B359" w:rsidR="00CA5E5A" w:rsidRPr="00007E00" w:rsidRDefault="00CA5E5A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CA5E5A">
              <w:rPr>
                <w:color w:val="000000"/>
                <w:szCs w:val="21"/>
              </w:rPr>
              <w:t>subReadCount</w:t>
            </w:r>
            <w:proofErr w:type="spellEnd"/>
            <w:r w:rsidRPr="00CA5E5A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 xml:space="preserve"> </w:t>
            </w:r>
            <w:proofErr w:type="spellStart"/>
            <w:r w:rsidRPr="00CA5E5A">
              <w:rPr>
                <w:color w:val="000000"/>
                <w:szCs w:val="21"/>
              </w:rPr>
              <w:t>commonId</w:t>
            </w:r>
            <w:proofErr w:type="spellEnd"/>
            <w:r w:rsidRPr="00CA5E5A">
              <w:rPr>
                <w:color w:val="000000"/>
                <w:szCs w:val="21"/>
              </w:rPr>
              <w:t>)</w:t>
            </w:r>
            <w:r w:rsidR="00ED6083">
              <w:rPr>
                <w:rFonts w:hint="eastAsia"/>
                <w:color w:val="000000"/>
                <w:szCs w:val="21"/>
              </w:rPr>
              <w:t xml:space="preserve"> : </w:t>
            </w:r>
            <w:r w:rsidR="00ED6083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51388" w14:textId="76F8AC05" w:rsidR="00CA5E5A" w:rsidRDefault="00D93BB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70E5784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64216C" w14:textId="28C5B53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NewsCollectionController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2EC60" w14:textId="1D0D43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2E4EE" w14:textId="4BB95848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13397F39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F283D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956C8" w14:textId="451A62A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2F18D" w14:textId="4D90A0A2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删除新闻收藏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2D6B91C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E78E3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7D4DC" w14:textId="0CEBDBB2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collectionListByUserId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DBF94" w14:textId="38ABCFBD" w:rsidR="00ED6083" w:rsidRDefault="005E113E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根据用户编号获取新</w:t>
            </w:r>
            <w:r w:rsidR="00C165E9">
              <w:rPr>
                <w:rFonts w:hint="eastAsia"/>
                <w:color w:val="000000"/>
                <w:szCs w:val="21"/>
              </w:rPr>
              <w:t>请求处理</w:t>
            </w:r>
            <w:r>
              <w:rPr>
                <w:rFonts w:hint="eastAsia"/>
                <w:color w:val="000000"/>
                <w:szCs w:val="21"/>
              </w:rPr>
              <w:t>闻收藏</w:t>
            </w:r>
          </w:p>
        </w:tc>
      </w:tr>
      <w:tr w:rsidR="00ED6083" w14:paraId="2955883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B52A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DD94F" w14:textId="63248E7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newsCollection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677FA" w14:textId="5E35B52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收藏新闻请求处理</w:t>
            </w:r>
          </w:p>
        </w:tc>
      </w:tr>
      <w:tr w:rsidR="00ED6083" w14:paraId="0CBCB6CF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159FB3" w14:textId="41531EE3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NewsCommentController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C56C4" w14:textId="0F1F094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974A5" w14:textId="69DD392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发表新闻评论请求处理</w:t>
            </w:r>
          </w:p>
        </w:tc>
      </w:tr>
      <w:tr w:rsidR="00ED6083" w14:paraId="3E5630D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2CE12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79361" w14:textId="546FF2AF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commentList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NewsComment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DB8C5" w14:textId="63732F5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新闻评论列表请求处理</w:t>
            </w:r>
          </w:p>
        </w:tc>
      </w:tr>
      <w:tr w:rsidR="00ED6083" w14:paraId="20B85F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B85A22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6A086" w14:textId="65A7D688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8E3D0" w14:textId="76656F31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删除新闻评论请求处理</w:t>
            </w:r>
          </w:p>
        </w:tc>
      </w:tr>
      <w:tr w:rsidR="00ED6083" w14:paraId="5D8275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BD197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6AB32" w14:textId="3512262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countComment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6325" w14:textId="6AE41D1A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ED6083" w14:paraId="518C61F0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A88653" w14:textId="4083E5A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NewsController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5D299" w14:textId="280DC10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D3D7A" w14:textId="274A5CA3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获取新闻列表请求处理</w:t>
            </w:r>
          </w:p>
        </w:tc>
      </w:tr>
      <w:tr w:rsidR="00ED6083" w14:paraId="6DDD09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0DBA7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7B1C3" w14:textId="30019C8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ED6083">
              <w:rPr>
                <w:color w:val="000000"/>
                <w:szCs w:val="21"/>
              </w:rPr>
              <w:t>MultipartFile</w:t>
            </w:r>
            <w:proofErr w:type="spellEnd"/>
            <w:r w:rsidRPr="00ED6083">
              <w:rPr>
                <w:color w:val="000000"/>
                <w:szCs w:val="21"/>
              </w:rPr>
              <w:t xml:space="preserve">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B5EB4" w14:textId="48F6580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发表新闻请求处理</w:t>
            </w:r>
          </w:p>
        </w:tc>
      </w:tr>
      <w:tr w:rsidR="00ED6083" w14:paraId="4D4E189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6CA56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225CD" w14:textId="576C23A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10AF5" w14:textId="2FC7226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删除新闻请求处理</w:t>
            </w:r>
          </w:p>
        </w:tc>
      </w:tr>
      <w:tr w:rsidR="00ED6083" w14:paraId="25E2FFE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BA45E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82DCB" w14:textId="135EDBBB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newsDetail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1A927" w14:textId="1E446E3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获取新闻详情请求处理</w:t>
            </w:r>
          </w:p>
        </w:tc>
      </w:tr>
      <w:tr w:rsidR="00ED6083" w14:paraId="0DCEA24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B8C7AF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13AAC" w14:textId="6BC61190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updateNews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 xml:space="preserve">News news, </w:t>
            </w:r>
            <w:proofErr w:type="spellStart"/>
            <w:r w:rsidRPr="00ED6083">
              <w:rPr>
                <w:color w:val="000000"/>
                <w:szCs w:val="21"/>
              </w:rPr>
              <w:t>MultipartFile</w:t>
            </w:r>
            <w:proofErr w:type="spellEnd"/>
            <w:r w:rsidRPr="00ED6083">
              <w:rPr>
                <w:color w:val="000000"/>
                <w:szCs w:val="21"/>
              </w:rPr>
              <w:t xml:space="preserve"> file)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4B7DE" w14:textId="3156695C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更新新闻请求处理</w:t>
            </w:r>
          </w:p>
        </w:tc>
      </w:tr>
      <w:tr w:rsidR="00ED6083" w14:paraId="4EEA5FA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6356EC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A6DC9" w14:textId="50ECB13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newsListOrderByRead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&lt;News&gt;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26785" w14:textId="6228FEE8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获取按评论数排序的请求处理新闻列表</w:t>
            </w:r>
          </w:p>
        </w:tc>
      </w:tr>
      <w:tr w:rsidR="00ED6083" w14:paraId="16F087F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9D33BD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6C6FB" w14:textId="578E9F7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C658B" w14:textId="18E2306D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405865F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82081B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DE49" w14:textId="740FE955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subReadCount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54E45" w14:textId="25C0E2E4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0875BC7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3A08C7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FAC2F" w14:textId="37DF37C3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sendHeadImg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HeadImg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headImg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6483" w14:textId="52603897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上</w:t>
            </w:r>
            <w:proofErr w:type="gramStart"/>
            <w:r>
              <w:rPr>
                <w:rFonts w:hint="eastAsia"/>
                <w:color w:val="000000"/>
                <w:szCs w:val="21"/>
              </w:rPr>
              <w:t>传轮播图</w:t>
            </w:r>
            <w:proofErr w:type="gramEnd"/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ED6083" w14:paraId="0D1F3D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C31125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5A684" w14:textId="2410ABB4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headImgList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1C2EA" w14:textId="7AB42980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获取轮播</w:t>
            </w:r>
            <w:proofErr w:type="gramStart"/>
            <w:r>
              <w:rPr>
                <w:rFonts w:hint="eastAsia"/>
                <w:color w:val="000000"/>
                <w:szCs w:val="21"/>
              </w:rPr>
              <w:t>图列</w:t>
            </w:r>
            <w:proofErr w:type="gramEnd"/>
            <w:r>
              <w:rPr>
                <w:rFonts w:hint="eastAsia"/>
                <w:color w:val="000000"/>
                <w:szCs w:val="21"/>
              </w:rPr>
              <w:t>表请求处理</w:t>
            </w:r>
          </w:p>
        </w:tc>
      </w:tr>
      <w:tr w:rsidR="00ED6083" w14:paraId="6F7A59F1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AC102B" w14:textId="064C1315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CategoryController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4E609" w14:textId="1F757997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9CBC0" w14:textId="19152B45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添加分类请求处理</w:t>
            </w:r>
          </w:p>
        </w:tc>
      </w:tr>
      <w:tr w:rsidR="00ED6083" w14:paraId="0EDEA79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B6201A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A369A" w14:textId="77E09AD6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D6B6B" w14:textId="45F1C9EE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更新分类请求处理</w:t>
            </w:r>
          </w:p>
        </w:tc>
      </w:tr>
      <w:tr w:rsidR="00ED6083" w14:paraId="7CA15D0A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B128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1BC26" w14:textId="5671327D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BDD2F" w14:textId="6CE4A28F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根据分类编号获取分类请求处理</w:t>
            </w:r>
          </w:p>
        </w:tc>
      </w:tr>
      <w:tr w:rsidR="00ED6083" w14:paraId="7BD6EB8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1B85E1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BC2BC" w14:textId="14DEB12C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getCategoryByName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Category category)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A7066" w14:textId="36A9E159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根据分类名获取分类请求处理</w:t>
            </w:r>
          </w:p>
        </w:tc>
      </w:tr>
      <w:tr w:rsidR="00ED6083" w14:paraId="33507B2B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EB0D0" w14:textId="77777777" w:rsidR="00ED6083" w:rsidRDefault="00ED6083" w:rsidP="00CA5E5A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21552" w14:textId="14132E0A" w:rsidR="00ED6083" w:rsidRPr="00007E00" w:rsidRDefault="00ED6083" w:rsidP="00CA5E5A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deleteCategory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8CB00" w14:textId="74D65966" w:rsidR="00ED6083" w:rsidRDefault="00C165E9" w:rsidP="00CA5E5A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删除分类请求处理</w:t>
            </w:r>
          </w:p>
        </w:tc>
      </w:tr>
      <w:tr w:rsidR="00ED6083" w14:paraId="1F294C0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2FC437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72288" w14:textId="6D7F1B05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categoryList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&lt;Category&gt;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 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4B03A" w14:textId="1953CDF6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获取分类列表请求处理</w:t>
            </w:r>
          </w:p>
        </w:tc>
      </w:tr>
      <w:tr w:rsidR="00ED6083" w14:paraId="24C35C4C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E00505" w14:textId="77777777" w:rsidR="00ED6083" w:rsidRDefault="00ED6083" w:rsidP="00ED6083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D5945" w14:textId="282F48B3" w:rsidR="00ED6083" w:rsidRPr="00007E00" w:rsidRDefault="00ED6083" w:rsidP="00ED6083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categoryList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)</w:t>
            </w:r>
            <w:r w:rsidR="00EC6114">
              <w:rPr>
                <w:rFonts w:hint="eastAsia"/>
                <w:color w:val="000000"/>
                <w:szCs w:val="21"/>
              </w:rPr>
              <w:t xml:space="preserve">: </w:t>
            </w:r>
            <w:r w:rsidR="00EC6114"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69EB4" w14:textId="6A59966F" w:rsidR="00ED6083" w:rsidRDefault="00C165E9" w:rsidP="00ED6083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获取所有分类请求处理</w:t>
            </w:r>
          </w:p>
        </w:tc>
      </w:tr>
      <w:tr w:rsidR="00C165E9" w14:paraId="1810131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926B23" w14:textId="7C2232DC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lastRenderedPageBreak/>
              <w:t>PostCollectionController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A5B" w14:textId="76C8F73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6BCA7" w14:textId="10D36AE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获取帖子收藏请求处理</w:t>
            </w:r>
          </w:p>
        </w:tc>
      </w:tr>
      <w:tr w:rsidR="00C165E9" w14:paraId="6B9761E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8F342A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0FD2F" w14:textId="5F7B50DC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DCA51" w14:textId="4A51DCD7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删除帖子收藏请求处理</w:t>
            </w:r>
          </w:p>
        </w:tc>
      </w:tr>
      <w:tr w:rsidR="00C165E9" w14:paraId="20EA34E8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43858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5DA5E" w14:textId="66235FEB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deleteCollection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71195" w14:textId="4E1DCEC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根据用户编号获取帖子收藏请求处理</w:t>
            </w:r>
          </w:p>
        </w:tc>
      </w:tr>
      <w:tr w:rsidR="00C165E9" w14:paraId="202106D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16FBB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38821" w14:textId="77CC345F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collectionListByUserId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PostCollection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A1BFF" w14:textId="70BD737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收藏帖子请求处理</w:t>
            </w:r>
          </w:p>
        </w:tc>
      </w:tr>
      <w:tr w:rsidR="00C165E9" w14:paraId="57BEC90B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2E8406" w14:textId="77900B41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PostCommentController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BA6D6" w14:textId="6D998DF0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C0C40" w14:textId="2B956A8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发表帖子评论请求处理</w:t>
            </w:r>
          </w:p>
        </w:tc>
      </w:tr>
      <w:tr w:rsidR="00C165E9" w14:paraId="53129F7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10918C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C9A5A" w14:textId="5C6BAF08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commentList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&lt;</w:t>
            </w:r>
            <w:proofErr w:type="spellStart"/>
            <w:r w:rsidRPr="00ED6083">
              <w:rPr>
                <w:color w:val="000000"/>
                <w:szCs w:val="21"/>
              </w:rPr>
              <w:t>PostComment</w:t>
            </w:r>
            <w:proofErr w:type="spellEnd"/>
            <w:r w:rsidRPr="00ED6083">
              <w:rPr>
                <w:color w:val="000000"/>
                <w:szCs w:val="21"/>
              </w:rPr>
              <w:t xml:space="preserve">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A3727" w14:textId="3EADB5A9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获取评论列表请求处理</w:t>
            </w:r>
          </w:p>
        </w:tc>
      </w:tr>
      <w:tr w:rsidR="00C165E9" w14:paraId="1600C641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3122F4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69905" w14:textId="002914D6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93F5E" w14:textId="52CC88B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删除评论请求处理</w:t>
            </w:r>
          </w:p>
        </w:tc>
      </w:tr>
      <w:tr w:rsidR="00C165E9" w14:paraId="027B2420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355586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EA735" w14:textId="2FC27ED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countComment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17890" w14:textId="69894CD8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计算评论数请求处理</w:t>
            </w:r>
          </w:p>
        </w:tc>
      </w:tr>
      <w:tr w:rsidR="00C165E9" w14:paraId="7C295952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AD51A4" w14:textId="3C1DCC9F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D6083">
              <w:rPr>
                <w:color w:val="000000"/>
                <w:szCs w:val="21"/>
              </w:rPr>
              <w:t>PostController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1A990" w14:textId="5A31D8F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2E0DD" w14:textId="6180329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获取帖子列表请求处理</w:t>
            </w:r>
          </w:p>
        </w:tc>
      </w:tr>
      <w:tr w:rsidR="00C165E9" w14:paraId="3D4D9C9D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246A8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6D98A" w14:textId="45C4C29E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sendPost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45494" w14:textId="4A9FA8A2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发表帖子请求处理</w:t>
            </w:r>
          </w:p>
        </w:tc>
      </w:tr>
      <w:tr w:rsidR="00C165E9" w14:paraId="57B6CEA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6F936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5F04B" w14:textId="05100835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0310F" w14:textId="5EA721A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删除帖子请求处理</w:t>
            </w:r>
          </w:p>
        </w:tc>
      </w:tr>
      <w:tr w:rsidR="00C165E9" w14:paraId="1FB820B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A515E2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52BFC" w14:textId="258981C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postDetail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534D3" w14:textId="3C08D8E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获取帖子详情请求处理</w:t>
            </w:r>
          </w:p>
        </w:tc>
      </w:tr>
      <w:tr w:rsidR="00C165E9" w14:paraId="2AA1881F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E5E748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69059" w14:textId="31DAF7C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updatePost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Post post)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C5BFB" w14:textId="697954C4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更新帖子请求处理</w:t>
            </w:r>
          </w:p>
        </w:tc>
      </w:tr>
      <w:tr w:rsidR="00C165E9" w14:paraId="4E8C399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6B1E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4C203" w14:textId="28BA88F4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postListOrderByRead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&lt;Post&gt;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3E319" w14:textId="23A2D226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获取按评论数排序的帖子列表请求处理</w:t>
            </w:r>
          </w:p>
        </w:tc>
      </w:tr>
      <w:tr w:rsidR="00C165E9" w14:paraId="4F0C6CB5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498E9D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E257" w14:textId="7DE3982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8247B" w14:textId="2CBF7051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+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2FCFC5F2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67CA01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D5039" w14:textId="25FEDB0A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subReadCount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B5599" w14:textId="5DC5B60C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评论数</w:t>
            </w:r>
            <w:r>
              <w:rPr>
                <w:rFonts w:hint="eastAsia"/>
                <w:color w:val="000000"/>
                <w:szCs w:val="21"/>
              </w:rPr>
              <w:t>-</w:t>
            </w:r>
            <w:r>
              <w:rPr>
                <w:color w:val="000000"/>
                <w:szCs w:val="21"/>
              </w:rPr>
              <w:t>1</w:t>
            </w:r>
            <w:r>
              <w:rPr>
                <w:rFonts w:hint="eastAsia"/>
                <w:color w:val="000000"/>
                <w:szCs w:val="21"/>
              </w:rPr>
              <w:t>请求处理</w:t>
            </w:r>
          </w:p>
        </w:tc>
      </w:tr>
      <w:tr w:rsidR="00C165E9" w14:paraId="5158DFDC" w14:textId="77777777" w:rsidTr="00293066">
        <w:trPr>
          <w:jc w:val="center"/>
        </w:trPr>
        <w:tc>
          <w:tcPr>
            <w:tcW w:w="1058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ABBA41" w14:textId="27E4C758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  <w:proofErr w:type="spellStart"/>
            <w:r w:rsidRPr="00EC6114">
              <w:rPr>
                <w:color w:val="000000"/>
                <w:szCs w:val="21"/>
              </w:rPr>
              <w:t>UserController</w:t>
            </w:r>
            <w:proofErr w:type="spellEnd"/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52A33" w14:textId="208D9961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addUser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0D786" w14:textId="540E6EAD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添加用户请求处理</w:t>
            </w:r>
          </w:p>
        </w:tc>
      </w:tr>
      <w:tr w:rsidR="00C165E9" w14:paraId="09A26F13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A5D61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42128" w14:textId="01DA086D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updateUser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8B05C" w14:textId="236839E0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更新用户请求处理</w:t>
            </w:r>
          </w:p>
        </w:tc>
      </w:tr>
      <w:tr w:rsidR="00C165E9" w14:paraId="71C216D7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798D19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6F86F" w14:textId="7A6B7EB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9A02" w14:textId="73777D25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根据用户编号获取用户请求处理</w:t>
            </w:r>
          </w:p>
        </w:tc>
      </w:tr>
      <w:tr w:rsidR="00C165E9" w14:paraId="622C21A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5C183E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AF04B" w14:textId="3F8923E3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getUserByName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gramEnd"/>
            <w:r w:rsidRPr="00ED6083">
              <w:rPr>
                <w:color w:val="000000"/>
                <w:szCs w:val="21"/>
              </w:rPr>
              <w:t>User user)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14B22" w14:textId="6E8A2AA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根据用户名密码获取用户请求处理</w:t>
            </w:r>
          </w:p>
        </w:tc>
      </w:tr>
      <w:tr w:rsidR="00C165E9" w14:paraId="547E0B4E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5F4CB0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DD447" w14:textId="6FAD0E29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deleteUser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 xml:space="preserve"> </w:t>
            </w:r>
            <w:proofErr w:type="spellStart"/>
            <w:r w:rsidRPr="00ED6083">
              <w:rPr>
                <w:color w:val="000000"/>
                <w:szCs w:val="21"/>
              </w:rPr>
              <w:t>commonId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5878E" w14:textId="6E35600B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删除用户请求处理</w:t>
            </w:r>
          </w:p>
        </w:tc>
      </w:tr>
      <w:tr w:rsidR="00C165E9" w14:paraId="40B1E5F6" w14:textId="77777777" w:rsidTr="00293066">
        <w:trPr>
          <w:jc w:val="center"/>
        </w:trPr>
        <w:tc>
          <w:tcPr>
            <w:tcW w:w="10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B89EE3" w14:textId="77777777" w:rsidR="00C165E9" w:rsidRDefault="00C165E9" w:rsidP="00C165E9">
            <w:pPr>
              <w:widowControl/>
              <w:jc w:val="left"/>
              <w:rPr>
                <w:color w:val="000000"/>
                <w:szCs w:val="21"/>
              </w:rPr>
            </w:pPr>
          </w:p>
        </w:tc>
        <w:tc>
          <w:tcPr>
            <w:tcW w:w="5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42642" w14:textId="7DB9B297" w:rsidR="00C165E9" w:rsidRPr="00007E00" w:rsidRDefault="00C165E9" w:rsidP="00C165E9">
            <w:pPr>
              <w:jc w:val="left"/>
              <w:rPr>
                <w:color w:val="000000"/>
                <w:szCs w:val="21"/>
              </w:rPr>
            </w:pPr>
            <w:proofErr w:type="spellStart"/>
            <w:proofErr w:type="gramStart"/>
            <w:r w:rsidRPr="00ED6083">
              <w:rPr>
                <w:color w:val="000000"/>
                <w:szCs w:val="21"/>
              </w:rPr>
              <w:t>userList</w:t>
            </w:r>
            <w:proofErr w:type="spellEnd"/>
            <w:r w:rsidRPr="00ED6083">
              <w:rPr>
                <w:color w:val="000000"/>
                <w:szCs w:val="21"/>
              </w:rPr>
              <w:t>(</w:t>
            </w:r>
            <w:proofErr w:type="spellStart"/>
            <w:proofErr w:type="gramEnd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 xml:space="preserve">&lt;User&gt; </w:t>
            </w:r>
            <w:proofErr w:type="spellStart"/>
            <w:r w:rsidRPr="00ED6083">
              <w:rPr>
                <w:color w:val="000000"/>
                <w:szCs w:val="21"/>
              </w:rPr>
              <w:t>pageIn</w:t>
            </w:r>
            <w:proofErr w:type="spellEnd"/>
            <w:r w:rsidRPr="00ED6083">
              <w:rPr>
                <w:color w:val="000000"/>
                <w:szCs w:val="21"/>
              </w:rPr>
              <w:t>)</w:t>
            </w:r>
            <w:r>
              <w:rPr>
                <w:rFonts w:hint="eastAsia"/>
                <w:color w:val="000000"/>
                <w:szCs w:val="21"/>
              </w:rPr>
              <w:t xml:space="preserve"> : </w:t>
            </w:r>
            <w:r w:rsidRPr="00007E00">
              <w:rPr>
                <w:color w:val="000000"/>
                <w:szCs w:val="21"/>
              </w:rPr>
              <w:t>Object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C89DE" w14:textId="00CE79EF" w:rsidR="00C165E9" w:rsidRDefault="00C165E9" w:rsidP="00C165E9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获取用户列表请求处理</w:t>
            </w:r>
          </w:p>
        </w:tc>
      </w:tr>
    </w:tbl>
    <w:p w14:paraId="1646F7A0" w14:textId="4170EA84" w:rsidR="00CA6E86" w:rsidRPr="00D93BBE" w:rsidRDefault="000C2FDD" w:rsidP="00D93BBE">
      <w:pPr>
        <w:spacing w:line="360" w:lineRule="auto"/>
        <w:ind w:firstLineChars="200" w:firstLine="480"/>
        <w:rPr>
          <w:rFonts w:eastAsia="黑体"/>
          <w:sz w:val="24"/>
        </w:rPr>
      </w:pPr>
      <w:r w:rsidRPr="000C2FDD">
        <w:rPr>
          <w:rFonts w:eastAsia="黑体" w:hint="eastAsia"/>
          <w:sz w:val="24"/>
        </w:rPr>
        <w:t>（</w:t>
      </w:r>
      <w:r w:rsidR="0019118E">
        <w:rPr>
          <w:rFonts w:eastAsia="黑体"/>
          <w:sz w:val="24"/>
        </w:rPr>
        <w:t>3</w:t>
      </w:r>
      <w:r w:rsidRPr="000C2FDD">
        <w:rPr>
          <w:rFonts w:eastAsia="黑体" w:hint="eastAsia"/>
          <w:sz w:val="24"/>
        </w:rPr>
        <w:t>）</w:t>
      </w:r>
      <w:r w:rsidR="00D93BBE">
        <w:rPr>
          <w:rFonts w:eastAsia="黑体" w:hint="eastAsia"/>
          <w:sz w:val="24"/>
        </w:rPr>
        <w:t>生产者业务层与生产者持久层的</w:t>
      </w:r>
      <w:r w:rsidRPr="000C2FDD">
        <w:rPr>
          <w:rFonts w:eastAsia="黑体" w:hint="eastAsia"/>
          <w:sz w:val="24"/>
        </w:rPr>
        <w:t>类</w:t>
      </w:r>
      <w:r w:rsidR="00D93BBE">
        <w:rPr>
          <w:rFonts w:eastAsia="黑体" w:hint="eastAsia"/>
          <w:sz w:val="24"/>
        </w:rPr>
        <w:t>由</w:t>
      </w:r>
      <w:proofErr w:type="spellStart"/>
      <w:r w:rsidR="00D93BBE">
        <w:rPr>
          <w:rFonts w:eastAsia="黑体" w:hint="eastAsia"/>
          <w:sz w:val="24"/>
        </w:rPr>
        <w:t>Mybatis</w:t>
      </w:r>
      <w:proofErr w:type="spellEnd"/>
      <w:r w:rsidR="00D93BBE">
        <w:rPr>
          <w:rFonts w:eastAsia="黑体"/>
          <w:sz w:val="24"/>
        </w:rPr>
        <w:t>-Plus</w:t>
      </w:r>
      <w:r w:rsidR="00D93BBE">
        <w:rPr>
          <w:rFonts w:eastAsia="黑体" w:hint="eastAsia"/>
          <w:sz w:val="24"/>
        </w:rPr>
        <w:t>实现</w:t>
      </w:r>
    </w:p>
    <w:p w14:paraId="3B968287" w14:textId="77777777" w:rsidR="00C8504F" w:rsidRPr="00FE0644" w:rsidRDefault="00C8504F" w:rsidP="00490AFB">
      <w:pPr>
        <w:spacing w:beforeLines="50" w:before="120" w:line="360" w:lineRule="auto"/>
        <w:ind w:firstLineChars="200" w:firstLine="480"/>
        <w:rPr>
          <w:sz w:val="24"/>
        </w:rPr>
        <w:sectPr w:rsidR="00C8504F" w:rsidRPr="00FE0644" w:rsidSect="003A42B4">
          <w:headerReference w:type="default" r:id="rId32"/>
          <w:footerReference w:type="default" r:id="rId33"/>
          <w:pgSz w:w="11907" w:h="16840" w:code="9"/>
          <w:pgMar w:top="1418" w:right="1418" w:bottom="1418" w:left="1418" w:header="851" w:footer="992" w:gutter="0"/>
          <w:pgNumType w:start="1"/>
          <w:cols w:space="425"/>
          <w:docGrid w:linePitch="312"/>
        </w:sectPr>
      </w:pPr>
    </w:p>
    <w:p w14:paraId="181A40E0" w14:textId="0200832C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195" w:name="_Toc335598668"/>
      <w:bookmarkStart w:id="196" w:name="_Toc6841199"/>
      <w:bookmarkStart w:id="197" w:name="_Toc6841996"/>
      <w:bookmarkStart w:id="198" w:name="_Toc6873472"/>
      <w:r w:rsidRPr="002A4EB8">
        <w:rPr>
          <w:rFonts w:eastAsia="黑体"/>
          <w:b w:val="0"/>
          <w:noProof/>
        </w:rPr>
        <w:lastRenderedPageBreak/>
        <w:t>第</w:t>
      </w:r>
      <w:r w:rsidR="00490AFB">
        <w:rPr>
          <w:rFonts w:eastAsia="黑体" w:hint="eastAsia"/>
          <w:b w:val="0"/>
          <w:noProof/>
        </w:rPr>
        <w:t>4</w:t>
      </w:r>
      <w:r w:rsidRPr="002A4EB8">
        <w:rPr>
          <w:rFonts w:eastAsia="黑体"/>
          <w:b w:val="0"/>
          <w:noProof/>
        </w:rPr>
        <w:t>章　系统实现</w:t>
      </w:r>
      <w:bookmarkEnd w:id="195"/>
      <w:bookmarkEnd w:id="196"/>
      <w:bookmarkEnd w:id="197"/>
      <w:bookmarkEnd w:id="198"/>
    </w:p>
    <w:p w14:paraId="3C0DF8A2" w14:textId="5F378B2E" w:rsidR="002B41E1" w:rsidRDefault="00490AFB" w:rsidP="00DE0FC6">
      <w:pPr>
        <w:pStyle w:val="2"/>
      </w:pPr>
      <w:bookmarkStart w:id="199" w:name="_Toc335598669"/>
      <w:bookmarkStart w:id="200" w:name="_Toc6841200"/>
      <w:bookmarkStart w:id="201" w:name="_Toc6841997"/>
      <w:bookmarkStart w:id="202" w:name="_Toc6873473"/>
      <w:r>
        <w:rPr>
          <w:rFonts w:hint="eastAsia"/>
        </w:rPr>
        <w:t>4.</w:t>
      </w:r>
      <w:r w:rsidR="00AD55EA">
        <w:rPr>
          <w:rFonts w:hint="eastAsia"/>
        </w:rPr>
        <w:t>1</w:t>
      </w:r>
      <w:r w:rsidR="00B92A1C">
        <w:rPr>
          <w:rFonts w:hint="eastAsia"/>
        </w:rPr>
        <w:t xml:space="preserve"> </w:t>
      </w:r>
      <w:r w:rsidR="00AA4B6C">
        <w:rPr>
          <w:rFonts w:hint="eastAsia"/>
        </w:rPr>
        <w:t>核心功能</w:t>
      </w:r>
      <w:r>
        <w:rPr>
          <w:rFonts w:hint="eastAsia"/>
        </w:rPr>
        <w:t>实现</w:t>
      </w:r>
      <w:bookmarkEnd w:id="200"/>
      <w:bookmarkEnd w:id="201"/>
      <w:bookmarkEnd w:id="202"/>
    </w:p>
    <w:p w14:paraId="6113E30F" w14:textId="62CDED6F" w:rsidR="00AE2D21" w:rsidRDefault="00AE2D21" w:rsidP="00DE0FC6">
      <w:pPr>
        <w:pStyle w:val="3"/>
      </w:pPr>
      <w:bookmarkStart w:id="203" w:name="_Toc6841201"/>
      <w:bookmarkStart w:id="204" w:name="_Toc6841998"/>
      <w:bookmarkStart w:id="205" w:name="_Toc6873474"/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>
        <w:t>/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/</w:t>
      </w:r>
      <w:r>
        <w:rPr>
          <w:rFonts w:hint="eastAsia"/>
        </w:rPr>
        <w:t>帖子编辑</w:t>
      </w:r>
      <w:bookmarkEnd w:id="203"/>
      <w:bookmarkEnd w:id="204"/>
      <w:bookmarkEnd w:id="205"/>
    </w:p>
    <w:p w14:paraId="111AB1CA" w14:textId="02324488" w:rsidR="003B4BBA" w:rsidRDefault="003B4BBA" w:rsidP="00DE0FC6">
      <w:pPr>
        <w:spacing w:line="360" w:lineRule="auto"/>
        <w:rPr>
          <w:sz w:val="24"/>
        </w:rPr>
      </w:pPr>
      <w:r>
        <w:tab/>
      </w:r>
      <w:bookmarkStart w:id="206" w:name="_Hlk5495962"/>
      <w:r w:rsidR="009B18D5" w:rsidRPr="009B18D5">
        <w:rPr>
          <w:rFonts w:hint="eastAsia"/>
          <w:sz w:val="24"/>
        </w:rPr>
        <w:t>本系统中</w:t>
      </w:r>
      <w:proofErr w:type="gramStart"/>
      <w:r w:rsidR="009B18D5">
        <w:rPr>
          <w:rFonts w:hint="eastAsia"/>
          <w:sz w:val="24"/>
        </w:rPr>
        <w:t>最</w:t>
      </w:r>
      <w:bookmarkEnd w:id="206"/>
      <w:proofErr w:type="gramEnd"/>
      <w:r w:rsidR="009B18D5">
        <w:rPr>
          <w:rFonts w:hint="eastAsia"/>
          <w:sz w:val="24"/>
        </w:rPr>
        <w:t>核心的功能为在新闻、博文和帖子中插入视频，功能演示如图</w:t>
      </w:r>
      <w:r w:rsidR="009B18D5">
        <w:rPr>
          <w:rFonts w:hint="eastAsia"/>
          <w:sz w:val="24"/>
        </w:rPr>
        <w:t>4</w:t>
      </w:r>
      <w:r w:rsidR="009B18D5">
        <w:rPr>
          <w:sz w:val="24"/>
        </w:rPr>
        <w:t>.1</w:t>
      </w:r>
      <w:r w:rsidR="009B18D5">
        <w:rPr>
          <w:rFonts w:hint="eastAsia"/>
          <w:sz w:val="24"/>
        </w:rPr>
        <w:t>所示。</w:t>
      </w:r>
    </w:p>
    <w:p w14:paraId="5D7BCCDA" w14:textId="5EFEF6F8" w:rsidR="009B18D5" w:rsidRDefault="009B18D5" w:rsidP="003B4BBA">
      <w:r>
        <w:rPr>
          <w:noProof/>
        </w:rPr>
        <w:drawing>
          <wp:inline distT="0" distB="0" distL="0" distR="0" wp14:anchorId="4C79102B" wp14:editId="60595AD8">
            <wp:extent cx="5760085" cy="29235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7483" w14:textId="6E7BD91D" w:rsidR="009B18D5" w:rsidRDefault="009B18D5" w:rsidP="009B18D5">
      <w:pPr>
        <w:jc w:val="center"/>
      </w:pPr>
      <w:bookmarkStart w:id="207" w:name="_Hlk5496309"/>
      <w:r w:rsidRPr="009B18D5">
        <w:rPr>
          <w:rFonts w:hint="eastAsia"/>
        </w:rPr>
        <w:t>图</w:t>
      </w:r>
      <w:r w:rsidRPr="009B18D5">
        <w:rPr>
          <w:rFonts w:hint="eastAsia"/>
        </w:rPr>
        <w:t xml:space="preserve">4.1 </w:t>
      </w:r>
      <w:r>
        <w:rPr>
          <w:rFonts w:hint="eastAsia"/>
        </w:rPr>
        <w:t>内容编辑展示图</w:t>
      </w:r>
    </w:p>
    <w:bookmarkEnd w:id="207"/>
    <w:p w14:paraId="20451BC2" w14:textId="3F142BE7" w:rsidR="009B18D5" w:rsidRDefault="009B18D5" w:rsidP="00DE0FC6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内容编辑区可以插入各类格式的文字</w:t>
      </w:r>
      <w:r w:rsidR="007A5849">
        <w:rPr>
          <w:rFonts w:hint="eastAsia"/>
          <w:sz w:val="24"/>
        </w:rPr>
        <w:t>、代码块，</w:t>
      </w:r>
      <w:r w:rsidR="00311C17">
        <w:rPr>
          <w:rFonts w:hint="eastAsia"/>
          <w:sz w:val="24"/>
        </w:rPr>
        <w:t>可以对文字进行段落编辑，如</w:t>
      </w:r>
      <w:r w:rsidR="00902654">
        <w:rPr>
          <w:rFonts w:hint="eastAsia"/>
          <w:sz w:val="24"/>
        </w:rPr>
        <w:t>前后缩进等，</w:t>
      </w:r>
      <w:r>
        <w:rPr>
          <w:rFonts w:hint="eastAsia"/>
          <w:sz w:val="24"/>
        </w:rPr>
        <w:t>可以插入</w:t>
      </w:r>
      <w:r w:rsidR="00902654">
        <w:rPr>
          <w:rFonts w:hint="eastAsia"/>
          <w:sz w:val="24"/>
        </w:rPr>
        <w:t>链接、</w:t>
      </w:r>
      <w:r>
        <w:rPr>
          <w:rFonts w:hint="eastAsia"/>
          <w:sz w:val="24"/>
        </w:rPr>
        <w:t>图片和视频。如图</w:t>
      </w:r>
      <w:r>
        <w:rPr>
          <w:rFonts w:hint="eastAsia"/>
          <w:sz w:val="24"/>
        </w:rPr>
        <w:t>4</w:t>
      </w:r>
      <w:r>
        <w:rPr>
          <w:sz w:val="24"/>
        </w:rPr>
        <w:t>.2</w:t>
      </w:r>
      <w:r w:rsidR="00B66C3A">
        <w:rPr>
          <w:rFonts w:hint="eastAsia"/>
          <w:sz w:val="24"/>
        </w:rPr>
        <w:t>-</w:t>
      </w:r>
      <w:r w:rsidR="00B66C3A">
        <w:rPr>
          <w:sz w:val="24"/>
        </w:rPr>
        <w:t>4.4</w:t>
      </w:r>
      <w:r>
        <w:rPr>
          <w:rFonts w:hint="eastAsia"/>
          <w:sz w:val="24"/>
        </w:rPr>
        <w:t>所示。</w:t>
      </w:r>
    </w:p>
    <w:p w14:paraId="53AB17C5" w14:textId="78AA4DCE" w:rsidR="009B18D5" w:rsidRDefault="009B18D5" w:rsidP="009B18D5">
      <w:pPr>
        <w:jc w:val="left"/>
      </w:pPr>
      <w:r w:rsidRPr="009B18D5">
        <w:rPr>
          <w:noProof/>
        </w:rPr>
        <w:drawing>
          <wp:inline distT="0" distB="0" distL="0" distR="0" wp14:anchorId="6854775C" wp14:editId="51513567">
            <wp:extent cx="5760085" cy="35261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F9EF" w14:textId="256FA908" w:rsidR="009B18D5" w:rsidRDefault="009B18D5" w:rsidP="009B18D5">
      <w:pPr>
        <w:jc w:val="center"/>
      </w:pPr>
      <w:bookmarkStart w:id="208" w:name="_Hlk5496373"/>
      <w:bookmarkStart w:id="209" w:name="_Hlk5496380"/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文字图片编辑展示图</w:t>
      </w:r>
      <w:bookmarkEnd w:id="208"/>
    </w:p>
    <w:bookmarkEnd w:id="209"/>
    <w:p w14:paraId="3877D318" w14:textId="3466EAF4" w:rsidR="009B18D5" w:rsidRDefault="009B18D5" w:rsidP="009B18D5">
      <w:pPr>
        <w:jc w:val="left"/>
      </w:pPr>
      <w:r>
        <w:rPr>
          <w:noProof/>
        </w:rPr>
        <w:lastRenderedPageBreak/>
        <w:drawing>
          <wp:inline distT="0" distB="0" distL="0" distR="0" wp14:anchorId="1FBDD385" wp14:editId="048EEEF9">
            <wp:extent cx="5760085" cy="3130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D91" w14:textId="6A581670" w:rsidR="009B18D5" w:rsidRDefault="009B18D5" w:rsidP="009B18D5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视频编辑展示图</w:t>
      </w:r>
    </w:p>
    <w:p w14:paraId="6B505CE4" w14:textId="5B5C15FC" w:rsidR="009B18D5" w:rsidRDefault="00B66C3A" w:rsidP="009B18D5">
      <w:pPr>
        <w:jc w:val="left"/>
      </w:pPr>
      <w:r>
        <w:rPr>
          <w:noProof/>
        </w:rPr>
        <w:drawing>
          <wp:inline distT="0" distB="0" distL="0" distR="0" wp14:anchorId="7215F2B3" wp14:editId="3DFEECD4">
            <wp:extent cx="5760085" cy="30365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48CC" w14:textId="1DF5F4C4" w:rsidR="00B66C3A" w:rsidRDefault="00B66C3A" w:rsidP="00B66C3A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发表成功展示图</w:t>
      </w:r>
    </w:p>
    <w:p w14:paraId="7FBBC643" w14:textId="344877EE" w:rsidR="00B66C3A" w:rsidRDefault="00B66C3A" w:rsidP="00B66C3A">
      <w:pPr>
        <w:rPr>
          <w:rFonts w:ascii="宋体" w:hAnsi="宋体" w:cs="宋体"/>
          <w:sz w:val="24"/>
        </w:rPr>
      </w:pPr>
      <w:r>
        <w:tab/>
      </w:r>
      <w:r>
        <w:rPr>
          <w:rFonts w:ascii="宋体" w:hAnsi="宋体" w:cs="宋体" w:hint="eastAsia"/>
          <w:sz w:val="24"/>
        </w:rPr>
        <w:t>相关</w:t>
      </w:r>
      <w:bookmarkStart w:id="210" w:name="_Hlk5496790"/>
      <w:r>
        <w:rPr>
          <w:rFonts w:ascii="宋体" w:hAnsi="宋体" w:cs="宋体" w:hint="eastAsia"/>
          <w:sz w:val="24"/>
        </w:rPr>
        <w:t>前端代码如</w:t>
      </w:r>
      <w:bookmarkEnd w:id="210"/>
      <w:r>
        <w:rPr>
          <w:rFonts w:ascii="宋体" w:hAnsi="宋体" w:cs="宋体" w:hint="eastAsia"/>
          <w:sz w:val="24"/>
        </w:rPr>
        <w:t>下：</w:t>
      </w:r>
    </w:p>
    <w:p w14:paraId="5B2DB542" w14:textId="77777777" w:rsidR="00B66C3A" w:rsidRDefault="00B66C3A" w:rsidP="00B66C3A">
      <w:pPr>
        <w:rPr>
          <w:rFonts w:ascii="宋体" w:hAnsi="宋体" w:cs="宋体"/>
          <w:sz w:val="24"/>
        </w:rPr>
      </w:pPr>
    </w:p>
    <w:p w14:paraId="08D5B115" w14:textId="35932BFC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proofErr w:type="gramStart"/>
      <w:r w:rsidRPr="00B66C3A">
        <w:rPr>
          <w:szCs w:val="21"/>
        </w:rPr>
        <w:t>&lt;!--</w:t>
      </w:r>
      <w:proofErr w:type="gramEnd"/>
      <w:r w:rsidRPr="00B66C3A">
        <w:rPr>
          <w:szCs w:val="21"/>
        </w:rPr>
        <w:t xml:space="preserve"> </w:t>
      </w:r>
      <w:r w:rsidRPr="00B66C3A">
        <w:rPr>
          <w:szCs w:val="21"/>
        </w:rPr>
        <w:t>视频上传</w:t>
      </w:r>
      <w:r w:rsidRPr="00B66C3A">
        <w:rPr>
          <w:szCs w:val="21"/>
        </w:rPr>
        <w:t xml:space="preserve"> --&gt;</w:t>
      </w:r>
    </w:p>
    <w:p w14:paraId="08F71C71" w14:textId="6A0B24E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</w:t>
      </w:r>
      <w:proofErr w:type="spellStart"/>
      <w:r w:rsidRPr="00B66C3A">
        <w:rPr>
          <w:szCs w:val="21"/>
        </w:rPr>
        <w:t>floatBox</w:t>
      </w:r>
      <w:proofErr w:type="spellEnd"/>
      <w:r w:rsidRPr="00B66C3A">
        <w:rPr>
          <w:szCs w:val="21"/>
        </w:rPr>
        <w:t>" v-show='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'&gt;</w:t>
      </w:r>
    </w:p>
    <w:p w14:paraId="0B0ADC2B" w14:textId="4894BC1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</w:t>
      </w:r>
      <w:proofErr w:type="spellStart"/>
      <w:r w:rsidRPr="00B66C3A">
        <w:rPr>
          <w:szCs w:val="21"/>
        </w:rPr>
        <w:t>floatsmBox</w:t>
      </w:r>
      <w:proofErr w:type="spellEnd"/>
      <w:r w:rsidRPr="00B66C3A">
        <w:rPr>
          <w:szCs w:val="21"/>
        </w:rPr>
        <w:t>"&gt;</w:t>
      </w:r>
    </w:p>
    <w:p w14:paraId="3AAD0B2E" w14:textId="0D0195D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accept="video/*" placeholder="</w:t>
      </w:r>
      <w:r w:rsidRPr="00B66C3A">
        <w:rPr>
          <w:szCs w:val="21"/>
        </w:rPr>
        <w:t>选择视频文件</w:t>
      </w:r>
      <w:r w:rsidRPr="00B66C3A">
        <w:rPr>
          <w:szCs w:val="21"/>
        </w:rPr>
        <w:t>" ref="</w:t>
      </w:r>
      <w:proofErr w:type="spellStart"/>
      <w:r w:rsidRPr="00B66C3A">
        <w:rPr>
          <w:szCs w:val="21"/>
        </w:rPr>
        <w:t>videofilereset</w:t>
      </w:r>
      <w:proofErr w:type="spellEnd"/>
      <w:r w:rsidRPr="00B66C3A">
        <w:rPr>
          <w:szCs w:val="21"/>
        </w:rPr>
        <w:t>"</w:t>
      </w:r>
    </w:p>
    <w:p w14:paraId="1B92A7F9" w14:textId="7777777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</w:r>
      <w:r w:rsidRPr="00B66C3A">
        <w:rPr>
          <w:szCs w:val="21"/>
        </w:rPr>
        <w:tab/>
        <w:t xml:space="preserve">             v-model="</w:t>
      </w:r>
      <w:proofErr w:type="spellStart"/>
      <w:r w:rsidRPr="00B66C3A">
        <w:rPr>
          <w:szCs w:val="21"/>
        </w:rPr>
        <w:t>videofile</w:t>
      </w:r>
      <w:proofErr w:type="spellEnd"/>
      <w:r w:rsidRPr="00B66C3A">
        <w:rPr>
          <w:szCs w:val="21"/>
        </w:rPr>
        <w:t>"&gt;&lt;/b-form-file&gt;</w:t>
      </w:r>
    </w:p>
    <w:p w14:paraId="6442C123" w14:textId="10DDB212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upVideo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6FF85911" w14:textId="24051E0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cancelupVideo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257DDCF6" w14:textId="735DC2F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68927F8A" w14:textId="6F0C6D9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lastRenderedPageBreak/>
        <w:t>&lt;/div&gt;</w:t>
      </w:r>
    </w:p>
    <w:p w14:paraId="5733B77C" w14:textId="4AD44198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proofErr w:type="gramStart"/>
      <w:r w:rsidRPr="00B66C3A">
        <w:rPr>
          <w:szCs w:val="21"/>
        </w:rPr>
        <w:t>&lt;!--</w:t>
      </w:r>
      <w:proofErr w:type="gramEnd"/>
      <w:r w:rsidRPr="00B66C3A">
        <w:rPr>
          <w:szCs w:val="21"/>
        </w:rPr>
        <w:t xml:space="preserve"> </w:t>
      </w:r>
      <w:r w:rsidRPr="00B66C3A">
        <w:rPr>
          <w:szCs w:val="21"/>
        </w:rPr>
        <w:t>图片上传</w:t>
      </w:r>
      <w:r w:rsidRPr="00B66C3A">
        <w:rPr>
          <w:szCs w:val="21"/>
        </w:rPr>
        <w:t xml:space="preserve"> --&gt;</w:t>
      </w:r>
    </w:p>
    <w:p w14:paraId="7612EE87" w14:textId="4BE5500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class="</w:t>
      </w:r>
      <w:proofErr w:type="spellStart"/>
      <w:r w:rsidRPr="00B66C3A">
        <w:rPr>
          <w:szCs w:val="21"/>
        </w:rPr>
        <w:t>floatBox</w:t>
      </w:r>
      <w:proofErr w:type="spellEnd"/>
      <w:r w:rsidRPr="00B66C3A">
        <w:rPr>
          <w:szCs w:val="21"/>
        </w:rPr>
        <w:t>" v-show='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'&gt;</w:t>
      </w:r>
    </w:p>
    <w:p w14:paraId="4F55B31E" w14:textId="373C7815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&lt;div class="</w:t>
      </w:r>
      <w:proofErr w:type="spellStart"/>
      <w:r w:rsidRPr="00B66C3A">
        <w:rPr>
          <w:szCs w:val="21"/>
        </w:rPr>
        <w:t>floatsmBox</w:t>
      </w:r>
      <w:proofErr w:type="spellEnd"/>
      <w:r w:rsidRPr="00B66C3A">
        <w:rPr>
          <w:szCs w:val="21"/>
        </w:rPr>
        <w:t>"&gt;</w:t>
      </w:r>
    </w:p>
    <w:p w14:paraId="25C56C54" w14:textId="25D79F6A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&lt;b-form-file accept="image/*" placeholder="</w:t>
      </w:r>
      <w:r w:rsidRPr="00B66C3A">
        <w:rPr>
          <w:szCs w:val="21"/>
        </w:rPr>
        <w:t>选择图片文件</w:t>
      </w:r>
      <w:r w:rsidRPr="00B66C3A">
        <w:rPr>
          <w:szCs w:val="21"/>
        </w:rPr>
        <w:t>" ref="</w:t>
      </w:r>
      <w:proofErr w:type="spellStart"/>
      <w:r w:rsidRPr="00B66C3A">
        <w:rPr>
          <w:szCs w:val="21"/>
        </w:rPr>
        <w:t>imgfilereset</w:t>
      </w:r>
      <w:proofErr w:type="spellEnd"/>
      <w:r w:rsidRPr="00B66C3A">
        <w:rPr>
          <w:szCs w:val="21"/>
        </w:rPr>
        <w:t>" v-model="</w:t>
      </w:r>
      <w:proofErr w:type="spellStart"/>
      <w:r w:rsidRPr="00B66C3A">
        <w:rPr>
          <w:szCs w:val="21"/>
        </w:rPr>
        <w:t>imgfile</w:t>
      </w:r>
      <w:proofErr w:type="spellEnd"/>
      <w:r w:rsidRPr="00B66C3A">
        <w:rPr>
          <w:szCs w:val="21"/>
        </w:rPr>
        <w:t>"&gt;&lt;/b-form-file&gt;</w:t>
      </w:r>
    </w:p>
    <w:p w14:paraId="21D9919B" w14:textId="5C0B5A8E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upImg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确认</w:t>
      </w:r>
      <w:r w:rsidRPr="00B66C3A">
        <w:rPr>
          <w:szCs w:val="21"/>
        </w:rPr>
        <w:t>&lt;/span&gt;</w:t>
      </w:r>
    </w:p>
    <w:p w14:paraId="32B3BEE7" w14:textId="3A9DEA81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</w:r>
      <w:r w:rsidRPr="00B66C3A">
        <w:rPr>
          <w:szCs w:val="21"/>
        </w:rPr>
        <w:tab/>
        <w:t>&lt;span @click='</w:t>
      </w:r>
      <w:proofErr w:type="spellStart"/>
      <w:r w:rsidRPr="00B66C3A">
        <w:rPr>
          <w:szCs w:val="21"/>
        </w:rPr>
        <w:t>cancelupImg</w:t>
      </w:r>
      <w:proofErr w:type="spellEnd"/>
      <w:r w:rsidRPr="00B66C3A">
        <w:rPr>
          <w:szCs w:val="21"/>
        </w:rPr>
        <w:t>' class="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btn</w:t>
      </w:r>
      <w:proofErr w:type="spellEnd"/>
      <w:r w:rsidRPr="00B66C3A">
        <w:rPr>
          <w:szCs w:val="21"/>
        </w:rPr>
        <w:t>-outline-success" style="margin-top: 10px;"&gt;</w:t>
      </w:r>
      <w:r w:rsidRPr="00B66C3A">
        <w:rPr>
          <w:szCs w:val="21"/>
        </w:rPr>
        <w:t>取消</w:t>
      </w:r>
      <w:r w:rsidRPr="00B66C3A">
        <w:rPr>
          <w:szCs w:val="21"/>
        </w:rPr>
        <w:t>&lt;/span&gt;</w:t>
      </w:r>
    </w:p>
    <w:p w14:paraId="34AF645B" w14:textId="573A2670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ab/>
        <w:t>&lt;/div&gt;</w:t>
      </w:r>
    </w:p>
    <w:p w14:paraId="47A9D8FD" w14:textId="6CE16CC7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&lt;/div&gt;</w:t>
      </w:r>
    </w:p>
    <w:p w14:paraId="59F64B42" w14:textId="1F17032F" w:rsidR="00B66C3A" w:rsidRPr="00B66C3A" w:rsidRDefault="00B66C3A" w:rsidP="00B66C3A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=true' id="</w:t>
      </w:r>
      <w:proofErr w:type="spellStart"/>
      <w:r w:rsidRPr="00B66C3A">
        <w:rPr>
          <w:szCs w:val="21"/>
        </w:rPr>
        <w:t>upvideoshow</w:t>
      </w:r>
      <w:proofErr w:type="spellEnd"/>
      <w:r w:rsidRPr="00B66C3A">
        <w:rPr>
          <w:szCs w:val="21"/>
        </w:rPr>
        <w:t>" style="display: none;"&gt;&lt;/div&gt;</w:t>
      </w:r>
    </w:p>
    <w:p w14:paraId="089808B0" w14:textId="7D055E8C" w:rsidR="00B66C3A" w:rsidRDefault="00B66C3A" w:rsidP="00C03AE3">
      <w:pPr>
        <w:spacing w:line="300" w:lineRule="auto"/>
        <w:ind w:leftChars="200" w:left="420"/>
        <w:rPr>
          <w:szCs w:val="21"/>
        </w:rPr>
      </w:pPr>
      <w:r w:rsidRPr="00B66C3A">
        <w:rPr>
          <w:szCs w:val="21"/>
        </w:rPr>
        <w:t>&lt;div @click='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=true' id="</w:t>
      </w:r>
      <w:proofErr w:type="spellStart"/>
      <w:r w:rsidRPr="00B66C3A">
        <w:rPr>
          <w:szCs w:val="21"/>
        </w:rPr>
        <w:t>upimgshow</w:t>
      </w:r>
      <w:proofErr w:type="spellEnd"/>
      <w:r w:rsidRPr="00B66C3A">
        <w:rPr>
          <w:szCs w:val="21"/>
        </w:rPr>
        <w:t>" style="display: none;"&gt;&lt;/div&gt;</w:t>
      </w:r>
    </w:p>
    <w:p w14:paraId="52092508" w14:textId="77777777" w:rsidR="00C03AE3" w:rsidRDefault="00C03AE3" w:rsidP="00C03AE3">
      <w:pPr>
        <w:spacing w:line="300" w:lineRule="auto"/>
        <w:ind w:leftChars="200" w:left="420"/>
        <w:rPr>
          <w:szCs w:val="21"/>
        </w:rPr>
      </w:pPr>
    </w:p>
    <w:p w14:paraId="37DD4068" w14:textId="7D708F58" w:rsidR="00B66C3A" w:rsidRDefault="00B66C3A" w:rsidP="00B66C3A">
      <w:pPr>
        <w:spacing w:line="30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相关后台代码如下：</w:t>
      </w:r>
    </w:p>
    <w:p w14:paraId="4501A125" w14:textId="77777777" w:rsidR="00B66C3A" w:rsidRPr="00B66C3A" w:rsidRDefault="00B66C3A" w:rsidP="00C03AE3">
      <w:pPr>
        <w:spacing w:line="300" w:lineRule="auto"/>
        <w:rPr>
          <w:szCs w:val="21"/>
        </w:rPr>
      </w:pPr>
    </w:p>
    <w:p w14:paraId="6A8FE07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@</w:t>
      </w:r>
      <w:proofErr w:type="spellStart"/>
      <w:r w:rsidRPr="00B66C3A">
        <w:rPr>
          <w:szCs w:val="21"/>
        </w:rPr>
        <w:t>RequestMapping</w:t>
      </w:r>
      <w:proofErr w:type="spellEnd"/>
      <w:r w:rsidRPr="00B66C3A">
        <w:rPr>
          <w:szCs w:val="21"/>
        </w:rPr>
        <w:t>("</w:t>
      </w:r>
      <w:proofErr w:type="spellStart"/>
      <w:r w:rsidRPr="00B66C3A">
        <w:rPr>
          <w:szCs w:val="21"/>
        </w:rPr>
        <w:t>uploadFile</w:t>
      </w:r>
      <w:proofErr w:type="spellEnd"/>
      <w:r w:rsidRPr="00B66C3A">
        <w:rPr>
          <w:szCs w:val="21"/>
        </w:rPr>
        <w:t>")</w:t>
      </w:r>
    </w:p>
    <w:p w14:paraId="2CA3B8E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public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uploadFile</w:t>
      </w:r>
      <w:proofErr w:type="spellEnd"/>
      <w:r w:rsidRPr="00B66C3A">
        <w:rPr>
          <w:szCs w:val="21"/>
        </w:rPr>
        <w:t>(@</w:t>
      </w:r>
      <w:proofErr w:type="spellStart"/>
      <w:r w:rsidRPr="00B66C3A">
        <w:rPr>
          <w:szCs w:val="21"/>
        </w:rPr>
        <w:t>RequestParam</w:t>
      </w:r>
      <w:proofErr w:type="spellEnd"/>
      <w:r w:rsidRPr="00B66C3A">
        <w:rPr>
          <w:szCs w:val="21"/>
        </w:rPr>
        <w:t xml:space="preserve">("file") </w:t>
      </w:r>
      <w:proofErr w:type="spellStart"/>
      <w:r w:rsidRPr="00B66C3A">
        <w:rPr>
          <w:szCs w:val="21"/>
        </w:rPr>
        <w:t>MultipartFile</w:t>
      </w:r>
      <w:proofErr w:type="spellEnd"/>
      <w:r w:rsidRPr="00B66C3A">
        <w:rPr>
          <w:szCs w:val="21"/>
        </w:rPr>
        <w:t xml:space="preserve"> file) throws </w:t>
      </w:r>
      <w:proofErr w:type="spellStart"/>
      <w:r w:rsidRPr="00B66C3A">
        <w:rPr>
          <w:szCs w:val="21"/>
        </w:rPr>
        <w:t>IOException</w:t>
      </w:r>
      <w:proofErr w:type="spellEnd"/>
      <w:r w:rsidRPr="00B66C3A">
        <w:rPr>
          <w:szCs w:val="21"/>
        </w:rPr>
        <w:t xml:space="preserve"> {</w:t>
      </w:r>
    </w:p>
    <w:p w14:paraId="1FFA72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 xml:space="preserve"> = new </w:t>
      </w:r>
      <w:proofErr w:type="spellStart"/>
      <w:proofErr w:type="gram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(</w:t>
      </w:r>
      <w:proofErr w:type="gramEnd"/>
      <w:r w:rsidRPr="00B66C3A">
        <w:rPr>
          <w:szCs w:val="21"/>
        </w:rPr>
        <w:t>);</w:t>
      </w:r>
    </w:p>
    <w:p w14:paraId="65F5622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(file == null) {</w:t>
      </w:r>
    </w:p>
    <w:p w14:paraId="11C2D2A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("1");</w:t>
      </w:r>
    </w:p>
    <w:p w14:paraId="7A170B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61309D9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2119BF3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String name = </w:t>
      </w:r>
      <w:proofErr w:type="spellStart"/>
      <w:proofErr w:type="gramStart"/>
      <w:r w:rsidRPr="00B66C3A">
        <w:rPr>
          <w:szCs w:val="21"/>
        </w:rPr>
        <w:t>file.getOriginalFilename</w:t>
      </w:r>
      <w:proofErr w:type="spellEnd"/>
      <w:proofErr w:type="gramEnd"/>
      <w:r w:rsidRPr="00B66C3A">
        <w:rPr>
          <w:szCs w:val="21"/>
        </w:rPr>
        <w:t>();</w:t>
      </w:r>
    </w:p>
    <w:p w14:paraId="73CA286D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</w:t>
      </w:r>
      <w:proofErr w:type="spellStart"/>
      <w:r w:rsidRPr="00B66C3A">
        <w:rPr>
          <w:szCs w:val="21"/>
        </w:rPr>
        <w:t>StringUtils.isEmpty</w:t>
      </w:r>
      <w:proofErr w:type="spellEnd"/>
      <w:r w:rsidRPr="00B66C3A">
        <w:rPr>
          <w:szCs w:val="21"/>
        </w:rPr>
        <w:t>(name)) {</w:t>
      </w:r>
    </w:p>
    <w:p w14:paraId="2D7DD05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("1");</w:t>
      </w:r>
    </w:p>
    <w:p w14:paraId="4EAD6A7F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6DDB776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177FBE00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if (new </w:t>
      </w:r>
      <w:proofErr w:type="gramStart"/>
      <w:r w:rsidRPr="00B66C3A">
        <w:rPr>
          <w:szCs w:val="21"/>
        </w:rPr>
        <w:t>File(</w:t>
      </w:r>
      <w:proofErr w:type="spellStart"/>
      <w:proofErr w:type="gramEnd"/>
      <w:r w:rsidRPr="00B66C3A">
        <w:rPr>
          <w:szCs w:val="21"/>
        </w:rPr>
        <w:t>filePath</w:t>
      </w:r>
      <w:proofErr w:type="spellEnd"/>
      <w:r w:rsidRPr="00B66C3A">
        <w:rPr>
          <w:szCs w:val="21"/>
        </w:rPr>
        <w:t xml:space="preserve"> + name).exists()) {</w:t>
      </w:r>
    </w:p>
    <w:p w14:paraId="1AA8BFEC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("0");</w:t>
      </w:r>
    </w:p>
    <w:p w14:paraId="56D783D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</w:t>
      </w:r>
      <w:proofErr w:type="spellStart"/>
      <w:r w:rsidRPr="00B66C3A">
        <w:rPr>
          <w:szCs w:val="21"/>
        </w:rPr>
        <w:t>uploadResp.setUrl</w:t>
      </w:r>
      <w:proofErr w:type="spellEnd"/>
      <w:r w:rsidRPr="00B66C3A">
        <w:rPr>
          <w:szCs w:val="21"/>
        </w:rPr>
        <w:t>("http://127.0.0.1:8010/" + name);</w:t>
      </w:r>
    </w:p>
    <w:p w14:paraId="24EAD24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5F911C6B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}</w:t>
      </w:r>
    </w:p>
    <w:p w14:paraId="5CFC2B08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File </w:t>
      </w:r>
      <w:proofErr w:type="spellStart"/>
      <w:r w:rsidRPr="00B66C3A">
        <w:rPr>
          <w:szCs w:val="21"/>
        </w:rPr>
        <w:t>newFile</w:t>
      </w:r>
      <w:proofErr w:type="spellEnd"/>
      <w:r w:rsidRPr="00B66C3A">
        <w:rPr>
          <w:szCs w:val="21"/>
        </w:rPr>
        <w:t xml:space="preserve"> = new </w:t>
      </w:r>
      <w:proofErr w:type="gramStart"/>
      <w:r w:rsidRPr="00B66C3A">
        <w:rPr>
          <w:szCs w:val="21"/>
        </w:rPr>
        <w:t>File(</w:t>
      </w:r>
      <w:proofErr w:type="spellStart"/>
      <w:proofErr w:type="gramEnd"/>
      <w:r w:rsidRPr="00B66C3A">
        <w:rPr>
          <w:szCs w:val="21"/>
        </w:rPr>
        <w:t>filePath</w:t>
      </w:r>
      <w:proofErr w:type="spellEnd"/>
      <w:r w:rsidRPr="00B66C3A">
        <w:rPr>
          <w:szCs w:val="21"/>
        </w:rPr>
        <w:t xml:space="preserve"> + name);</w:t>
      </w:r>
    </w:p>
    <w:p w14:paraId="510BBCE7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proofErr w:type="gramStart"/>
      <w:r w:rsidRPr="00B66C3A">
        <w:rPr>
          <w:szCs w:val="21"/>
        </w:rPr>
        <w:t>file.transferTo</w:t>
      </w:r>
      <w:proofErr w:type="spellEnd"/>
      <w:proofErr w:type="gramEnd"/>
      <w:r w:rsidRPr="00B66C3A">
        <w:rPr>
          <w:szCs w:val="21"/>
        </w:rPr>
        <w:t>(</w:t>
      </w:r>
      <w:proofErr w:type="spellStart"/>
      <w:r w:rsidRPr="00B66C3A">
        <w:rPr>
          <w:szCs w:val="21"/>
        </w:rPr>
        <w:t>newFile</w:t>
      </w:r>
      <w:proofErr w:type="spellEnd"/>
      <w:r w:rsidRPr="00B66C3A">
        <w:rPr>
          <w:szCs w:val="21"/>
        </w:rPr>
        <w:t>);</w:t>
      </w:r>
    </w:p>
    <w:p w14:paraId="4A5AD271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uploadResp.setError</w:t>
      </w:r>
      <w:proofErr w:type="spellEnd"/>
      <w:r w:rsidRPr="00B66C3A">
        <w:rPr>
          <w:szCs w:val="21"/>
        </w:rPr>
        <w:t>("0");</w:t>
      </w:r>
    </w:p>
    <w:p w14:paraId="194821CE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</w:t>
      </w:r>
      <w:proofErr w:type="spellStart"/>
      <w:r w:rsidRPr="00B66C3A">
        <w:rPr>
          <w:szCs w:val="21"/>
        </w:rPr>
        <w:t>uploadResp.setUrl</w:t>
      </w:r>
      <w:proofErr w:type="spellEnd"/>
      <w:r w:rsidRPr="00B66C3A">
        <w:rPr>
          <w:szCs w:val="21"/>
        </w:rPr>
        <w:t>("http://127.0.0.1:8010/" + name);</w:t>
      </w:r>
    </w:p>
    <w:p w14:paraId="7F458CC3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    return </w:t>
      </w:r>
      <w:proofErr w:type="spellStart"/>
      <w:r w:rsidRPr="00B66C3A">
        <w:rPr>
          <w:szCs w:val="21"/>
        </w:rPr>
        <w:t>uploadResp</w:t>
      </w:r>
      <w:proofErr w:type="spellEnd"/>
      <w:r w:rsidRPr="00B66C3A">
        <w:rPr>
          <w:szCs w:val="21"/>
        </w:rPr>
        <w:t>;</w:t>
      </w:r>
    </w:p>
    <w:p w14:paraId="2A360622" w14:textId="7777777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 xml:space="preserve">    }</w:t>
      </w:r>
    </w:p>
    <w:p w14:paraId="1DE74AF4" w14:textId="75961267" w:rsidR="00B66C3A" w:rsidRPr="00B66C3A" w:rsidRDefault="00B66C3A" w:rsidP="00B66C3A">
      <w:pPr>
        <w:spacing w:line="300" w:lineRule="auto"/>
        <w:ind w:firstLine="420"/>
        <w:rPr>
          <w:szCs w:val="21"/>
        </w:rPr>
      </w:pPr>
      <w:r w:rsidRPr="00B66C3A">
        <w:rPr>
          <w:szCs w:val="21"/>
        </w:rPr>
        <w:t>}</w:t>
      </w:r>
    </w:p>
    <w:p w14:paraId="67638A24" w14:textId="668C6923" w:rsidR="00B66C3A" w:rsidRDefault="00B66C3A" w:rsidP="00B66C3A">
      <w:pPr>
        <w:pStyle w:val="3"/>
      </w:pPr>
      <w:bookmarkStart w:id="211" w:name="_Toc6841202"/>
      <w:bookmarkStart w:id="212" w:name="_Toc6841999"/>
      <w:bookmarkStart w:id="213" w:name="_Toc6873475"/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新闻</w:t>
      </w:r>
      <w:r w:rsidR="00C03AE3">
        <w:rPr>
          <w:rFonts w:hint="eastAsia"/>
        </w:rPr>
        <w:t>模块</w:t>
      </w:r>
      <w:bookmarkEnd w:id="211"/>
      <w:bookmarkEnd w:id="212"/>
      <w:bookmarkEnd w:id="213"/>
    </w:p>
    <w:p w14:paraId="33AA431A" w14:textId="7A7428BE" w:rsidR="00C03AE3" w:rsidRPr="00C03AE3" w:rsidRDefault="00C03AE3" w:rsidP="00DE0FC6">
      <w:pPr>
        <w:spacing w:line="360" w:lineRule="auto"/>
        <w:ind w:firstLine="420"/>
        <w:rPr>
          <w:sz w:val="24"/>
        </w:rPr>
      </w:pPr>
      <w:bookmarkStart w:id="214" w:name="_Hlk5497390"/>
      <w:r w:rsidRPr="00C03AE3">
        <w:rPr>
          <w:rFonts w:hint="eastAsia"/>
          <w:sz w:val="24"/>
        </w:rPr>
        <w:t>用户可以在新闻</w:t>
      </w:r>
      <w:bookmarkEnd w:id="214"/>
      <w:r w:rsidRPr="00C03AE3">
        <w:rPr>
          <w:rFonts w:hint="eastAsia"/>
          <w:sz w:val="24"/>
        </w:rPr>
        <w:t>推荐页查看新闻，在列表</w:t>
      </w:r>
      <w:proofErr w:type="gramStart"/>
      <w:r w:rsidRPr="00C03AE3">
        <w:rPr>
          <w:rFonts w:hint="eastAsia"/>
          <w:sz w:val="24"/>
        </w:rPr>
        <w:t>页可以</w:t>
      </w:r>
      <w:proofErr w:type="gramEnd"/>
      <w:r w:rsidRPr="00C03AE3">
        <w:rPr>
          <w:rFonts w:hint="eastAsia"/>
          <w:sz w:val="24"/>
        </w:rPr>
        <w:t>看到新闻的标题、发布人、创建时间和评论数，功能演示如图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.5</w:t>
      </w:r>
    </w:p>
    <w:p w14:paraId="70B77D50" w14:textId="43DE8DA1" w:rsidR="00B66C3A" w:rsidRDefault="00B66C3A" w:rsidP="00B66C3A">
      <w:r>
        <w:lastRenderedPageBreak/>
        <w:tab/>
      </w:r>
      <w:r w:rsidR="00C03AE3">
        <w:rPr>
          <w:noProof/>
        </w:rPr>
        <w:drawing>
          <wp:inline distT="0" distB="0" distL="0" distR="0" wp14:anchorId="726C33AC" wp14:editId="756609A1">
            <wp:extent cx="5760085" cy="28530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3EA4" w14:textId="5459FE8C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5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新闻列表展示图</w:t>
      </w:r>
    </w:p>
    <w:p w14:paraId="06750242" w14:textId="68541D4F" w:rsidR="00C03AE3" w:rsidRPr="00C03AE3" w:rsidRDefault="00C03AE3" w:rsidP="00C03AE3">
      <w:pPr>
        <w:jc w:val="center"/>
      </w:pPr>
      <w:r>
        <w:rPr>
          <w:noProof/>
        </w:rPr>
        <w:drawing>
          <wp:inline distT="0" distB="0" distL="0" distR="0" wp14:anchorId="11582EB5" wp14:editId="2B1C4FF5">
            <wp:extent cx="5760085" cy="28022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9F6" w14:textId="6D50BA1A" w:rsidR="00C03AE3" w:rsidRDefault="00C03AE3" w:rsidP="00C03AE3">
      <w:pPr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6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新闻详情展示图</w:t>
      </w:r>
    </w:p>
    <w:p w14:paraId="4D006690" w14:textId="7DF55482" w:rsidR="00C03AE3" w:rsidRDefault="00C03AE3" w:rsidP="00DE0FC6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已登录</w:t>
      </w:r>
      <w:r w:rsidRPr="00C03AE3">
        <w:rPr>
          <w:rFonts w:hint="eastAsia"/>
          <w:sz w:val="24"/>
        </w:rPr>
        <w:t>用户可以在新闻</w:t>
      </w:r>
      <w:proofErr w:type="gramStart"/>
      <w:r>
        <w:rPr>
          <w:rFonts w:hint="eastAsia"/>
          <w:sz w:val="24"/>
        </w:rPr>
        <w:t>详情页对新闻</w:t>
      </w:r>
      <w:proofErr w:type="gramEnd"/>
      <w:r>
        <w:rPr>
          <w:rFonts w:hint="eastAsia"/>
          <w:sz w:val="24"/>
        </w:rPr>
        <w:t>进行收藏，如图</w:t>
      </w:r>
      <w:r>
        <w:rPr>
          <w:rFonts w:hint="eastAsia"/>
          <w:sz w:val="24"/>
        </w:rPr>
        <w:t>4</w:t>
      </w:r>
      <w:r>
        <w:rPr>
          <w:sz w:val="24"/>
        </w:rPr>
        <w:t>.7</w:t>
      </w:r>
    </w:p>
    <w:p w14:paraId="47B8063F" w14:textId="79D48503" w:rsidR="00C03AE3" w:rsidRPr="00C03AE3" w:rsidRDefault="00C03AE3" w:rsidP="00C03AE3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FFB408" wp14:editId="3776C7DE">
            <wp:extent cx="5760085" cy="28727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04E7" w14:textId="410AC9AC" w:rsidR="00C03AE3" w:rsidRDefault="00A1400B" w:rsidP="00C03AE3">
      <w:pPr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7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新闻收藏展示图</w:t>
      </w:r>
    </w:p>
    <w:p w14:paraId="3E303FBC" w14:textId="40C443B4" w:rsidR="00B66C3A" w:rsidRDefault="00B66C3A" w:rsidP="00DE0FC6">
      <w:pPr>
        <w:spacing w:line="360" w:lineRule="auto"/>
        <w:ind w:firstLine="420"/>
        <w:rPr>
          <w:sz w:val="24"/>
        </w:rPr>
      </w:pPr>
      <w:r>
        <w:rPr>
          <w:szCs w:val="21"/>
        </w:rPr>
        <w:t xml:space="preserve"> </w:t>
      </w:r>
      <w:r w:rsidR="00A1400B">
        <w:rPr>
          <w:rFonts w:hint="eastAsia"/>
          <w:sz w:val="24"/>
        </w:rPr>
        <w:t>已登录</w:t>
      </w:r>
      <w:r w:rsidR="00A1400B" w:rsidRPr="00C03AE3">
        <w:rPr>
          <w:rFonts w:hint="eastAsia"/>
          <w:sz w:val="24"/>
        </w:rPr>
        <w:t>用户可以在新闻</w:t>
      </w:r>
      <w:proofErr w:type="gramStart"/>
      <w:r w:rsidR="00A1400B">
        <w:rPr>
          <w:rFonts w:hint="eastAsia"/>
          <w:sz w:val="24"/>
        </w:rPr>
        <w:t>详情页下对</w:t>
      </w:r>
      <w:proofErr w:type="gramEnd"/>
      <w:r w:rsidR="00A1400B">
        <w:rPr>
          <w:rFonts w:hint="eastAsia"/>
          <w:sz w:val="24"/>
        </w:rPr>
        <w:t>新闻进行评论，如图</w:t>
      </w:r>
      <w:r w:rsidR="00A1400B">
        <w:rPr>
          <w:rFonts w:hint="eastAsia"/>
          <w:sz w:val="24"/>
        </w:rPr>
        <w:t>4</w:t>
      </w:r>
      <w:r w:rsidR="00A1400B">
        <w:rPr>
          <w:sz w:val="24"/>
        </w:rPr>
        <w:t>.8</w:t>
      </w:r>
    </w:p>
    <w:p w14:paraId="49737D02" w14:textId="18066BF0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3BA3F81" wp14:editId="4BB676A4">
            <wp:extent cx="5760085" cy="28936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69C" w14:textId="78DA7AB4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8</w:t>
      </w:r>
      <w:r w:rsidRPr="009B18D5">
        <w:rPr>
          <w:rFonts w:hint="eastAsia"/>
        </w:rPr>
        <w:t xml:space="preserve"> </w:t>
      </w:r>
      <w:r>
        <w:rPr>
          <w:rFonts w:hint="eastAsia"/>
        </w:rPr>
        <w:t>新闻评论展示图</w:t>
      </w:r>
    </w:p>
    <w:p w14:paraId="70A245BF" w14:textId="44C832A1" w:rsidR="00A1400B" w:rsidRDefault="00A1400B" w:rsidP="00DE0FC6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收藏和评论的后端代码如下：</w:t>
      </w:r>
    </w:p>
    <w:p w14:paraId="4F4B2766" w14:textId="113356E3" w:rsidR="00A1400B" w:rsidRDefault="00A1400B" w:rsidP="00A1400B">
      <w:pPr>
        <w:ind w:firstLine="420"/>
        <w:rPr>
          <w:sz w:val="24"/>
        </w:rPr>
      </w:pPr>
    </w:p>
    <w:p w14:paraId="33082A7A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saveCollection</w:t>
      </w:r>
      <w:proofErr w:type="spellEnd"/>
      <w:r w:rsidRPr="000B4684">
        <w:rPr>
          <w:szCs w:val="21"/>
        </w:rPr>
        <w:t>")</w:t>
      </w:r>
    </w:p>
    <w:p w14:paraId="5B5268C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</w:t>
      </w:r>
      <w:proofErr w:type="spellStart"/>
      <w:proofErr w:type="gramStart"/>
      <w:r w:rsidRPr="000B4684">
        <w:rPr>
          <w:szCs w:val="21"/>
        </w:rPr>
        <w:t>sendCollection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 {</w:t>
      </w:r>
    </w:p>
    <w:p w14:paraId="038B828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return newsClientService.sendCollection(newsCollection.setCreateTime(</w:t>
      </w:r>
      <w:proofErr w:type="gramStart"/>
      <w:r w:rsidRPr="000B4684">
        <w:rPr>
          <w:szCs w:val="21"/>
        </w:rPr>
        <w:t>LocalDateTime.now(</w:t>
      </w:r>
      <w:proofErr w:type="gramEnd"/>
      <w:r w:rsidRPr="000B4684">
        <w:rPr>
          <w:szCs w:val="21"/>
        </w:rPr>
        <w:t>)));</w:t>
      </w:r>
    </w:p>
    <w:p w14:paraId="79990C57" w14:textId="626FFBB9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7D18DFDD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</w:p>
    <w:p w14:paraId="24699DAE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")</w:t>
      </w:r>
    </w:p>
    <w:p w14:paraId="02D2D8FB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public Object </w:t>
      </w:r>
      <w:proofErr w:type="spellStart"/>
      <w:proofErr w:type="gram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 {</w:t>
      </w:r>
    </w:p>
    <w:p w14:paraId="6DDAD492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 xml:space="preserve"> = new </w:t>
      </w:r>
      <w:proofErr w:type="spellStart"/>
      <w:proofErr w:type="gram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);</w:t>
      </w:r>
    </w:p>
    <w:p w14:paraId="7F19D881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</w:t>
      </w:r>
      <w:proofErr w:type="spellStart"/>
      <w:r w:rsidRPr="000B4684">
        <w:rPr>
          <w:szCs w:val="21"/>
        </w:rPr>
        <w:t>commonId.setId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newsComment.getNewsId</w:t>
      </w:r>
      <w:proofErr w:type="spellEnd"/>
      <w:r w:rsidRPr="000B4684">
        <w:rPr>
          <w:szCs w:val="21"/>
        </w:rPr>
        <w:t>());</w:t>
      </w:r>
    </w:p>
    <w:p w14:paraId="1D93BA30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lastRenderedPageBreak/>
        <w:t xml:space="preserve">        </w:t>
      </w:r>
      <w:proofErr w:type="spellStart"/>
      <w:r w:rsidRPr="000B4684">
        <w:rPr>
          <w:szCs w:val="21"/>
        </w:rPr>
        <w:t>newsClientService.addReadCount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commonId</w:t>
      </w:r>
      <w:proofErr w:type="spellEnd"/>
      <w:r w:rsidRPr="000B4684">
        <w:rPr>
          <w:szCs w:val="21"/>
        </w:rPr>
        <w:t>);</w:t>
      </w:r>
    </w:p>
    <w:p w14:paraId="475A7783" w14:textId="77777777" w:rsidR="00A1400B" w:rsidRPr="000B4684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    return newsClientService.sendComment(newsComment.setCreateTime(</w:t>
      </w:r>
      <w:proofErr w:type="gramStart"/>
      <w:r w:rsidRPr="000B4684">
        <w:rPr>
          <w:szCs w:val="21"/>
        </w:rPr>
        <w:t>LocalDateTime.now(</w:t>
      </w:r>
      <w:proofErr w:type="gramEnd"/>
      <w:r w:rsidRPr="000B4684">
        <w:rPr>
          <w:szCs w:val="21"/>
        </w:rPr>
        <w:t>)));</w:t>
      </w:r>
    </w:p>
    <w:p w14:paraId="6178BC0C" w14:textId="67AB4359" w:rsidR="00A1400B" w:rsidRDefault="00A1400B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   }</w:t>
      </w:r>
    </w:p>
    <w:p w14:paraId="30438F0A" w14:textId="77777777" w:rsidR="000B4684" w:rsidRDefault="000B4684" w:rsidP="000B4684">
      <w:pPr>
        <w:spacing w:line="300" w:lineRule="auto"/>
        <w:ind w:firstLine="420"/>
        <w:rPr>
          <w:szCs w:val="21"/>
        </w:rPr>
      </w:pPr>
    </w:p>
    <w:p w14:paraId="18923AC3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saveCollection</w:t>
      </w:r>
      <w:proofErr w:type="spellEnd"/>
      <w:r w:rsidRPr="000B4684">
        <w:rPr>
          <w:szCs w:val="21"/>
        </w:rPr>
        <w:t>")</w:t>
      </w:r>
    </w:p>
    <w:p w14:paraId="3CE51312" w14:textId="12F627DF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public Object </w:t>
      </w:r>
      <w:proofErr w:type="spellStart"/>
      <w:proofErr w:type="gramStart"/>
      <w:r w:rsidRPr="000B4684">
        <w:rPr>
          <w:szCs w:val="21"/>
        </w:rPr>
        <w:t>sendCollection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 {</w:t>
      </w:r>
    </w:p>
    <w:p w14:paraId="3B197746" w14:textId="26347898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 xml:space="preserve"> </w:t>
      </w:r>
      <w:r>
        <w:rPr>
          <w:szCs w:val="21"/>
        </w:rPr>
        <w:tab/>
      </w:r>
      <w:r w:rsidRPr="000B4684">
        <w:rPr>
          <w:szCs w:val="21"/>
        </w:rPr>
        <w:t xml:space="preserve">   return </w:t>
      </w:r>
      <w:proofErr w:type="spellStart"/>
      <w:r w:rsidRPr="000B4684">
        <w:rPr>
          <w:szCs w:val="21"/>
        </w:rPr>
        <w:t>newsCollectionService.save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newsCollection</w:t>
      </w:r>
      <w:proofErr w:type="spellEnd"/>
      <w:r w:rsidRPr="000B4684">
        <w:rPr>
          <w:szCs w:val="21"/>
        </w:rPr>
        <w:t>);</w:t>
      </w:r>
    </w:p>
    <w:p w14:paraId="3552E7B0" w14:textId="3452AA5D" w:rsid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339D522F" w14:textId="35669E35" w:rsidR="000B4684" w:rsidRDefault="000B4684" w:rsidP="000B4684">
      <w:pPr>
        <w:spacing w:line="300" w:lineRule="auto"/>
        <w:ind w:firstLine="420"/>
        <w:rPr>
          <w:szCs w:val="21"/>
        </w:rPr>
      </w:pPr>
    </w:p>
    <w:p w14:paraId="2A998B10" w14:textId="77777777" w:rsidR="000B4684" w:rsidRPr="000B4684" w:rsidRDefault="000B4684" w:rsidP="000B4684">
      <w:pPr>
        <w:spacing w:line="300" w:lineRule="auto"/>
        <w:ind w:firstLine="420"/>
        <w:rPr>
          <w:szCs w:val="21"/>
        </w:rPr>
      </w:pPr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RequestMapping</w:t>
      </w:r>
      <w:proofErr w:type="spellEnd"/>
      <w:r w:rsidRPr="000B4684">
        <w:rPr>
          <w:szCs w:val="21"/>
        </w:rPr>
        <w:t>("</w:t>
      </w:r>
      <w:proofErr w:type="spell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")</w:t>
      </w:r>
    </w:p>
    <w:p w14:paraId="5F78B5BC" w14:textId="03A3042E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public Object </w:t>
      </w:r>
      <w:proofErr w:type="spellStart"/>
      <w:proofErr w:type="gramStart"/>
      <w:r w:rsidRPr="000B4684">
        <w:rPr>
          <w:szCs w:val="21"/>
        </w:rPr>
        <w:t>sendComment</w:t>
      </w:r>
      <w:proofErr w:type="spellEnd"/>
      <w:r w:rsidRPr="000B4684">
        <w:rPr>
          <w:szCs w:val="21"/>
        </w:rPr>
        <w:t>(</w:t>
      </w:r>
      <w:proofErr w:type="gramEnd"/>
      <w:r w:rsidRPr="000B4684">
        <w:rPr>
          <w:szCs w:val="21"/>
        </w:rPr>
        <w:t>@</w:t>
      </w:r>
      <w:proofErr w:type="spellStart"/>
      <w:r w:rsidRPr="000B4684">
        <w:rPr>
          <w:szCs w:val="21"/>
        </w:rPr>
        <w:t>RequestBody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 xml:space="preserve"> 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 {</w:t>
      </w:r>
    </w:p>
    <w:p w14:paraId="34E0CDBB" w14:textId="7D6BA299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 xml:space="preserve">    return </w:t>
      </w:r>
      <w:proofErr w:type="spellStart"/>
      <w:r w:rsidRPr="000B4684">
        <w:rPr>
          <w:szCs w:val="21"/>
        </w:rPr>
        <w:t>newsCommentService.save</w:t>
      </w:r>
      <w:proofErr w:type="spellEnd"/>
      <w:r w:rsidRPr="000B4684">
        <w:rPr>
          <w:szCs w:val="21"/>
        </w:rPr>
        <w:t>(</w:t>
      </w:r>
      <w:proofErr w:type="spellStart"/>
      <w:r w:rsidRPr="000B4684">
        <w:rPr>
          <w:szCs w:val="21"/>
        </w:rPr>
        <w:t>newsComment</w:t>
      </w:r>
      <w:proofErr w:type="spellEnd"/>
      <w:r w:rsidRPr="000B4684">
        <w:rPr>
          <w:szCs w:val="21"/>
        </w:rPr>
        <w:t>);</w:t>
      </w:r>
    </w:p>
    <w:p w14:paraId="3CD01585" w14:textId="0F64B9B1" w:rsidR="000B4684" w:rsidRPr="000B4684" w:rsidRDefault="000B4684" w:rsidP="000B4684">
      <w:pPr>
        <w:spacing w:line="300" w:lineRule="auto"/>
        <w:ind w:left="420" w:firstLine="420"/>
        <w:rPr>
          <w:szCs w:val="21"/>
        </w:rPr>
      </w:pPr>
      <w:r w:rsidRPr="000B4684">
        <w:rPr>
          <w:szCs w:val="21"/>
        </w:rPr>
        <w:t>}</w:t>
      </w:r>
    </w:p>
    <w:p w14:paraId="77EB4AEA" w14:textId="513D51DE" w:rsidR="00A1400B" w:rsidRDefault="00A1400B" w:rsidP="00A1400B">
      <w:pPr>
        <w:pStyle w:val="3"/>
      </w:pPr>
      <w:bookmarkStart w:id="215" w:name="_Toc6841203"/>
      <w:bookmarkStart w:id="216" w:name="_Toc6842000"/>
      <w:bookmarkStart w:id="217" w:name="_Toc6873476"/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3</w:t>
      </w:r>
      <w:r w:rsidR="00693640">
        <w:t xml:space="preserve"> </w:t>
      </w:r>
      <w:proofErr w:type="gramStart"/>
      <w:r>
        <w:rPr>
          <w:rFonts w:hint="eastAsia"/>
        </w:rPr>
        <w:t>博客模块</w:t>
      </w:r>
      <w:bookmarkEnd w:id="215"/>
      <w:bookmarkEnd w:id="216"/>
      <w:bookmarkEnd w:id="217"/>
      <w:proofErr w:type="gramEnd"/>
    </w:p>
    <w:p w14:paraId="18A5ED25" w14:textId="18CB4C6E" w:rsidR="00A1400B" w:rsidRPr="00C03AE3" w:rsidRDefault="00A1400B" w:rsidP="00DE0FC6">
      <w:pPr>
        <w:spacing w:line="360" w:lineRule="auto"/>
        <w:ind w:firstLine="420"/>
        <w:rPr>
          <w:sz w:val="24"/>
        </w:rPr>
      </w:pPr>
      <w:bookmarkStart w:id="218" w:name="_Hlk5498526"/>
      <w:r w:rsidRPr="00C03AE3">
        <w:rPr>
          <w:rFonts w:hint="eastAsia"/>
          <w:sz w:val="24"/>
        </w:rPr>
        <w:t>用户可以</w:t>
      </w:r>
      <w:proofErr w:type="gramStart"/>
      <w:r w:rsidRPr="00C03AE3">
        <w:rPr>
          <w:rFonts w:hint="eastAsia"/>
          <w:sz w:val="24"/>
        </w:rPr>
        <w:t>在</w:t>
      </w:r>
      <w:r>
        <w:rPr>
          <w:rFonts w:hint="eastAsia"/>
          <w:sz w:val="24"/>
        </w:rPr>
        <w:t>博客中</w:t>
      </w:r>
      <w:bookmarkEnd w:id="218"/>
      <w:r>
        <w:rPr>
          <w:rFonts w:hint="eastAsia"/>
          <w:sz w:val="24"/>
        </w:rPr>
        <w:t>心</w:t>
      </w:r>
      <w:proofErr w:type="gramEnd"/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</w:t>
      </w:r>
      <w:proofErr w:type="gramStart"/>
      <w:r w:rsidRPr="00C03AE3">
        <w:rPr>
          <w:rFonts w:hint="eastAsia"/>
          <w:sz w:val="24"/>
        </w:rPr>
        <w:t>页可以看到</w:t>
      </w:r>
      <w:r>
        <w:rPr>
          <w:rFonts w:hint="eastAsia"/>
          <w:sz w:val="24"/>
        </w:rPr>
        <w:t>博客</w:t>
      </w:r>
      <w:proofErr w:type="gramEnd"/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9</w:t>
      </w:r>
    </w:p>
    <w:p w14:paraId="1CC089D3" w14:textId="22CDE2B1" w:rsidR="00A1400B" w:rsidRDefault="00A1400B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1A73732" wp14:editId="3042AB85">
            <wp:extent cx="5760085" cy="28562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D98" w14:textId="46032906" w:rsidR="00A1400B" w:rsidRDefault="00A1400B" w:rsidP="00A1400B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9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展示图</w:t>
      </w:r>
    </w:p>
    <w:p w14:paraId="0249A1CD" w14:textId="14C15287" w:rsidR="000B4684" w:rsidRDefault="000B4684" w:rsidP="00DE0FC6">
      <w:pPr>
        <w:spacing w:line="360" w:lineRule="auto"/>
        <w:ind w:firstLine="420"/>
      </w:pPr>
      <w:proofErr w:type="gramStart"/>
      <w:r>
        <w:rPr>
          <w:rFonts w:hint="eastAsia"/>
          <w:sz w:val="24"/>
        </w:rPr>
        <w:t>博客模块</w:t>
      </w:r>
      <w:proofErr w:type="gramEnd"/>
      <w:r>
        <w:rPr>
          <w:rFonts w:hint="eastAsia"/>
          <w:sz w:val="24"/>
        </w:rPr>
        <w:t>的详情、收藏、评论功能与新闻相似。展示图如图</w:t>
      </w:r>
      <w:r>
        <w:rPr>
          <w:rFonts w:hint="eastAsia"/>
          <w:sz w:val="24"/>
        </w:rPr>
        <w:t>4</w:t>
      </w:r>
      <w:r>
        <w:rPr>
          <w:sz w:val="24"/>
        </w:rPr>
        <w:t>.10-4.11</w:t>
      </w:r>
    </w:p>
    <w:p w14:paraId="4F7E54AD" w14:textId="5787B84B" w:rsidR="00A1400B" w:rsidRDefault="000B4684" w:rsidP="00A1400B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FEE6E2" wp14:editId="44F1B659">
            <wp:extent cx="5760085" cy="28727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861" w14:textId="476621D0" w:rsidR="000B4684" w:rsidRP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10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展示图</w:t>
      </w:r>
    </w:p>
    <w:p w14:paraId="35FF3E1B" w14:textId="454087F7" w:rsidR="000B4684" w:rsidRDefault="000B4684" w:rsidP="00A1400B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29AC7385" wp14:editId="78EC80BA">
            <wp:extent cx="5760085" cy="28727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909" w14:textId="6A333A4D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11</w:t>
      </w:r>
      <w:r w:rsidRPr="009B18D5">
        <w:rPr>
          <w:rFonts w:hint="eastAsia"/>
        </w:rPr>
        <w:t xml:space="preserve"> </w:t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展示图</w:t>
      </w:r>
    </w:p>
    <w:p w14:paraId="0D77FAAF" w14:textId="065C5116" w:rsidR="000B4684" w:rsidRDefault="000B4684" w:rsidP="00DE0FC6">
      <w:pPr>
        <w:spacing w:line="360" w:lineRule="auto"/>
        <w:ind w:firstLine="420"/>
        <w:rPr>
          <w:sz w:val="24"/>
        </w:rPr>
      </w:pPr>
      <w:proofErr w:type="gramStart"/>
      <w:r>
        <w:rPr>
          <w:rFonts w:hint="eastAsia"/>
          <w:sz w:val="24"/>
        </w:rPr>
        <w:t>博客的</w:t>
      </w:r>
      <w:proofErr w:type="gramEnd"/>
      <w:r>
        <w:rPr>
          <w:rFonts w:hint="eastAsia"/>
          <w:sz w:val="24"/>
        </w:rPr>
        <w:t>后端代码如下：</w:t>
      </w:r>
    </w:p>
    <w:p w14:paraId="4851D4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blogListOrderByRead</w:t>
      </w:r>
      <w:proofErr w:type="spellEnd"/>
      <w:r w:rsidRPr="006556C1">
        <w:rPr>
          <w:szCs w:val="21"/>
        </w:rPr>
        <w:t>")</w:t>
      </w:r>
    </w:p>
    <w:p w14:paraId="06472D0F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blogListOrderByRead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 xml:space="preserve">&lt;Blog&gt; 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>){</w:t>
      </w:r>
    </w:p>
    <w:p w14:paraId="73983B3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</w:t>
      </w:r>
      <w:proofErr w:type="spellStart"/>
      <w:r w:rsidRPr="006556C1">
        <w:rPr>
          <w:szCs w:val="21"/>
        </w:rPr>
        <w:t>blogClientService.blogListOrderByRead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pageIn</w:t>
      </w:r>
      <w:proofErr w:type="spellEnd"/>
      <w:r w:rsidRPr="006556C1">
        <w:rPr>
          <w:szCs w:val="21"/>
        </w:rPr>
        <w:t>);</w:t>
      </w:r>
    </w:p>
    <w:p w14:paraId="4A50812A" w14:textId="3FF2E56A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28D294A7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saveCollection</w:t>
      </w:r>
      <w:proofErr w:type="spellEnd"/>
      <w:r w:rsidRPr="006556C1">
        <w:rPr>
          <w:szCs w:val="21"/>
        </w:rPr>
        <w:t>")</w:t>
      </w:r>
    </w:p>
    <w:p w14:paraId="319D857D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saveCollection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BlogCollection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blogCollection</w:t>
      </w:r>
      <w:proofErr w:type="spellEnd"/>
      <w:r w:rsidRPr="006556C1">
        <w:rPr>
          <w:szCs w:val="21"/>
        </w:rPr>
        <w:t>) {</w:t>
      </w:r>
    </w:p>
    <w:p w14:paraId="0316D671" w14:textId="77777777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blogClientService.sendCollection(blogCollection.setCreateTime(</w:t>
      </w:r>
      <w:proofErr w:type="gramStart"/>
      <w:r w:rsidRPr="006556C1">
        <w:rPr>
          <w:szCs w:val="21"/>
        </w:rPr>
        <w:t>LocalDateTime.now(</w:t>
      </w:r>
      <w:proofErr w:type="gramEnd"/>
      <w:r w:rsidRPr="006556C1">
        <w:rPr>
          <w:szCs w:val="21"/>
        </w:rPr>
        <w:t>)));</w:t>
      </w:r>
    </w:p>
    <w:p w14:paraId="6457E1E2" w14:textId="50834E32" w:rsidR="000B4684" w:rsidRPr="006556C1" w:rsidRDefault="000B4684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628BF531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RequestMapping</w:t>
      </w:r>
      <w:proofErr w:type="spellEnd"/>
      <w:r w:rsidRPr="006556C1">
        <w:rPr>
          <w:szCs w:val="21"/>
        </w:rPr>
        <w:t>("</w:t>
      </w:r>
      <w:proofErr w:type="spellStart"/>
      <w:r w:rsidRPr="006556C1">
        <w:rPr>
          <w:szCs w:val="21"/>
        </w:rPr>
        <w:t>sendComment</w:t>
      </w:r>
      <w:proofErr w:type="spellEnd"/>
      <w:r w:rsidRPr="006556C1">
        <w:rPr>
          <w:szCs w:val="21"/>
        </w:rPr>
        <w:t>")</w:t>
      </w:r>
    </w:p>
    <w:p w14:paraId="2E4A54CF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public Object </w:t>
      </w:r>
      <w:proofErr w:type="spellStart"/>
      <w:proofErr w:type="gramStart"/>
      <w:r w:rsidRPr="006556C1">
        <w:rPr>
          <w:szCs w:val="21"/>
        </w:rPr>
        <w:t>sendComment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@</w:t>
      </w:r>
      <w:proofErr w:type="spellStart"/>
      <w:r w:rsidRPr="006556C1">
        <w:rPr>
          <w:szCs w:val="21"/>
        </w:rPr>
        <w:t>RequestBody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BlogComment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blogComment</w:t>
      </w:r>
      <w:proofErr w:type="spellEnd"/>
      <w:r w:rsidRPr="006556C1">
        <w:rPr>
          <w:szCs w:val="21"/>
        </w:rPr>
        <w:t>) {</w:t>
      </w:r>
    </w:p>
    <w:p w14:paraId="74A45446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 xml:space="preserve"> 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 xml:space="preserve"> = new </w:t>
      </w:r>
      <w:proofErr w:type="spellStart"/>
      <w:proofErr w:type="gram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>(</w:t>
      </w:r>
      <w:proofErr w:type="gramEnd"/>
      <w:r w:rsidRPr="006556C1">
        <w:rPr>
          <w:szCs w:val="21"/>
        </w:rPr>
        <w:t>);</w:t>
      </w:r>
    </w:p>
    <w:p w14:paraId="5F4201C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</w:t>
      </w:r>
      <w:proofErr w:type="spellStart"/>
      <w:r w:rsidRPr="006556C1">
        <w:rPr>
          <w:szCs w:val="21"/>
        </w:rPr>
        <w:t>commonId.setId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blogComment.getBlogId</w:t>
      </w:r>
      <w:proofErr w:type="spellEnd"/>
      <w:r w:rsidRPr="006556C1">
        <w:rPr>
          <w:szCs w:val="21"/>
        </w:rPr>
        <w:t>());</w:t>
      </w:r>
    </w:p>
    <w:p w14:paraId="024B3558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lastRenderedPageBreak/>
        <w:t xml:space="preserve">        </w:t>
      </w:r>
      <w:proofErr w:type="spellStart"/>
      <w:r w:rsidRPr="006556C1">
        <w:rPr>
          <w:szCs w:val="21"/>
        </w:rPr>
        <w:t>blogClientService.addReadCount</w:t>
      </w:r>
      <w:proofErr w:type="spellEnd"/>
      <w:r w:rsidRPr="006556C1">
        <w:rPr>
          <w:szCs w:val="21"/>
        </w:rPr>
        <w:t>(</w:t>
      </w:r>
      <w:proofErr w:type="spellStart"/>
      <w:r w:rsidRPr="006556C1">
        <w:rPr>
          <w:szCs w:val="21"/>
        </w:rPr>
        <w:t>commonId</w:t>
      </w:r>
      <w:proofErr w:type="spellEnd"/>
      <w:r w:rsidRPr="006556C1">
        <w:rPr>
          <w:szCs w:val="21"/>
        </w:rPr>
        <w:t>);</w:t>
      </w:r>
    </w:p>
    <w:p w14:paraId="1A4A22B9" w14:textId="77777777" w:rsidR="006556C1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    return blogClientService.sendComment(blogComment.setCreateTime(</w:t>
      </w:r>
      <w:proofErr w:type="gramStart"/>
      <w:r w:rsidRPr="006556C1">
        <w:rPr>
          <w:szCs w:val="21"/>
        </w:rPr>
        <w:t>LocalDateTime.now(</w:t>
      </w:r>
      <w:proofErr w:type="gramEnd"/>
      <w:r w:rsidRPr="006556C1">
        <w:rPr>
          <w:szCs w:val="21"/>
        </w:rPr>
        <w:t>)));</w:t>
      </w:r>
    </w:p>
    <w:p w14:paraId="585BB711" w14:textId="2922DE11" w:rsidR="000B4684" w:rsidRPr="006556C1" w:rsidRDefault="006556C1" w:rsidP="006556C1">
      <w:pPr>
        <w:spacing w:line="300" w:lineRule="auto"/>
        <w:ind w:firstLine="420"/>
        <w:rPr>
          <w:szCs w:val="21"/>
        </w:rPr>
      </w:pPr>
      <w:r w:rsidRPr="006556C1">
        <w:rPr>
          <w:szCs w:val="21"/>
        </w:rPr>
        <w:t xml:space="preserve">    }</w:t>
      </w:r>
    </w:p>
    <w:p w14:paraId="0A3369A2" w14:textId="4BD6A32C" w:rsidR="000B4684" w:rsidRDefault="000B4684" w:rsidP="000B4684">
      <w:pPr>
        <w:pStyle w:val="3"/>
      </w:pPr>
      <w:bookmarkStart w:id="219" w:name="_Toc6841204"/>
      <w:bookmarkStart w:id="220" w:name="_Toc6842001"/>
      <w:bookmarkStart w:id="221" w:name="_Toc6873477"/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4</w:t>
      </w:r>
      <w:r w:rsidR="00693640">
        <w:t xml:space="preserve"> </w:t>
      </w:r>
      <w:r>
        <w:rPr>
          <w:rFonts w:hint="eastAsia"/>
        </w:rPr>
        <w:t>个人中心模块</w:t>
      </w:r>
      <w:bookmarkEnd w:id="219"/>
      <w:bookmarkEnd w:id="220"/>
      <w:bookmarkEnd w:id="221"/>
    </w:p>
    <w:p w14:paraId="71681343" w14:textId="639E251C" w:rsidR="000B4684" w:rsidRDefault="000B4684" w:rsidP="00762FF1">
      <w:pPr>
        <w:spacing w:line="360" w:lineRule="auto"/>
        <w:ind w:firstLine="420"/>
        <w:rPr>
          <w:sz w:val="24"/>
        </w:rPr>
      </w:pPr>
      <w:r w:rsidRPr="00C03AE3">
        <w:rPr>
          <w:rFonts w:hint="eastAsia"/>
          <w:sz w:val="24"/>
        </w:rPr>
        <w:t>用户可以</w:t>
      </w:r>
      <w:proofErr w:type="gramStart"/>
      <w:r w:rsidRPr="00C03AE3">
        <w:rPr>
          <w:rFonts w:hint="eastAsia"/>
          <w:sz w:val="24"/>
        </w:rPr>
        <w:t>在</w:t>
      </w:r>
      <w:r>
        <w:rPr>
          <w:rFonts w:hint="eastAsia"/>
          <w:sz w:val="24"/>
        </w:rPr>
        <w:t>博客中心</w:t>
      </w:r>
      <w:proofErr w:type="gramEnd"/>
      <w:r w:rsidRPr="00C03AE3">
        <w:rPr>
          <w:rFonts w:hint="eastAsia"/>
          <w:sz w:val="24"/>
        </w:rPr>
        <w:t>页查看</w:t>
      </w:r>
      <w:r>
        <w:rPr>
          <w:rFonts w:hint="eastAsia"/>
          <w:sz w:val="24"/>
        </w:rPr>
        <w:t>博客</w:t>
      </w:r>
      <w:r w:rsidRPr="00C03AE3">
        <w:rPr>
          <w:rFonts w:hint="eastAsia"/>
          <w:sz w:val="24"/>
        </w:rPr>
        <w:t>，在列表</w:t>
      </w:r>
      <w:proofErr w:type="gramStart"/>
      <w:r w:rsidRPr="00C03AE3">
        <w:rPr>
          <w:rFonts w:hint="eastAsia"/>
          <w:sz w:val="24"/>
        </w:rPr>
        <w:t>页可以看到</w:t>
      </w:r>
      <w:r>
        <w:rPr>
          <w:rFonts w:hint="eastAsia"/>
          <w:sz w:val="24"/>
        </w:rPr>
        <w:t>博客</w:t>
      </w:r>
      <w:proofErr w:type="gramEnd"/>
      <w:r w:rsidRPr="00C03AE3">
        <w:rPr>
          <w:rFonts w:hint="eastAsia"/>
          <w:sz w:val="24"/>
        </w:rPr>
        <w:t>的标题、发布人、创建时间和评论数，功能演示如图</w:t>
      </w:r>
      <w:r w:rsidRPr="00C03AE3">
        <w:rPr>
          <w:rFonts w:hint="eastAsia"/>
          <w:sz w:val="24"/>
        </w:rPr>
        <w:t>4</w:t>
      </w:r>
      <w:r w:rsidRPr="00C03AE3">
        <w:rPr>
          <w:sz w:val="24"/>
        </w:rPr>
        <w:t>.</w:t>
      </w:r>
      <w:r>
        <w:rPr>
          <w:sz w:val="24"/>
        </w:rPr>
        <w:t>12</w:t>
      </w:r>
    </w:p>
    <w:p w14:paraId="450299C9" w14:textId="55B098C6" w:rsidR="000B4684" w:rsidRDefault="000B4684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70A2DDB2" wp14:editId="09B184B0">
            <wp:extent cx="5760085" cy="288734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85C" w14:textId="1012864E" w:rsidR="000B4684" w:rsidRDefault="000B4684" w:rsidP="000B4684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12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个人中心展示图</w:t>
      </w:r>
    </w:p>
    <w:p w14:paraId="72E1BCB8" w14:textId="1BB08443" w:rsidR="000B4684" w:rsidRDefault="006556C1" w:rsidP="00762FF1">
      <w:pPr>
        <w:spacing w:line="360" w:lineRule="auto"/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点击修改信息可以修改用户的个人信息，功能演示如图</w:t>
      </w:r>
      <w:r>
        <w:rPr>
          <w:rFonts w:hint="eastAsia"/>
          <w:sz w:val="24"/>
        </w:rPr>
        <w:t>4</w:t>
      </w:r>
      <w:r>
        <w:rPr>
          <w:sz w:val="24"/>
        </w:rPr>
        <w:t>.13</w:t>
      </w:r>
    </w:p>
    <w:p w14:paraId="5DCEC4D9" w14:textId="01279273" w:rsidR="006556C1" w:rsidRDefault="006556C1" w:rsidP="000B4684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693DEC1E" wp14:editId="694DA4BE">
            <wp:extent cx="5760085" cy="289369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EC97" w14:textId="1CD073F1" w:rsidR="006556C1" w:rsidRDefault="006556C1" w:rsidP="006556C1">
      <w:pPr>
        <w:ind w:firstLine="420"/>
        <w:jc w:val="center"/>
        <w:rPr>
          <w:sz w:val="24"/>
        </w:rPr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13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个人信息编辑展示图</w:t>
      </w:r>
    </w:p>
    <w:p w14:paraId="7C2C26FD" w14:textId="17809ACC" w:rsidR="006556C1" w:rsidRDefault="006556C1" w:rsidP="000B4684">
      <w:pPr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8D0F88" wp14:editId="5CD3CC73">
            <wp:extent cx="5760085" cy="2986405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82F" w14:textId="03FC9DF3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14</w:t>
      </w:r>
      <w:r w:rsidRPr="009B18D5">
        <w:rPr>
          <w:rFonts w:hint="eastAsia"/>
        </w:rPr>
        <w:t xml:space="preserve"> </w:t>
      </w:r>
      <w:r>
        <w:rPr>
          <w:rFonts w:hint="eastAsia"/>
        </w:rPr>
        <w:t>个人信息修改展示图</w:t>
      </w:r>
    </w:p>
    <w:p w14:paraId="0D442C00" w14:textId="7DCC0D00" w:rsidR="006556C1" w:rsidRDefault="006556C1" w:rsidP="00762FF1">
      <w:pPr>
        <w:spacing w:line="360" w:lineRule="auto"/>
        <w:ind w:firstLine="420"/>
        <w:rPr>
          <w:sz w:val="24"/>
        </w:rPr>
      </w:pPr>
      <w:r w:rsidRPr="006556C1">
        <w:rPr>
          <w:rFonts w:hint="eastAsia"/>
          <w:sz w:val="24"/>
        </w:rPr>
        <w:t>用户</w:t>
      </w:r>
      <w:r>
        <w:rPr>
          <w:rFonts w:hint="eastAsia"/>
          <w:sz w:val="24"/>
        </w:rPr>
        <w:t>可以查看自己发的博客、帖子、收藏、评论，</w:t>
      </w:r>
      <w:r w:rsidR="00206EA9">
        <w:rPr>
          <w:rFonts w:hint="eastAsia"/>
          <w:sz w:val="24"/>
        </w:rPr>
        <w:t>通过该模块，用户</w:t>
      </w:r>
      <w:r w:rsidR="00B36619">
        <w:rPr>
          <w:rFonts w:hint="eastAsia"/>
          <w:sz w:val="24"/>
        </w:rPr>
        <w:t>可以管理自己发表、收藏、评论的信息。</w:t>
      </w:r>
      <w:r>
        <w:rPr>
          <w:rFonts w:hint="eastAsia"/>
          <w:sz w:val="24"/>
        </w:rPr>
        <w:t>效果展示图如下：</w:t>
      </w:r>
    </w:p>
    <w:p w14:paraId="1844F129" w14:textId="416869E5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35DA21C3" wp14:editId="7432351A">
            <wp:extent cx="5760085" cy="21405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CFB" w14:textId="059BF64C" w:rsid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15</w:t>
      </w:r>
      <w:r>
        <w:rPr>
          <w:rFonts w:hint="eastAsia"/>
        </w:rPr>
        <w:t>我的</w:t>
      </w:r>
      <w:proofErr w:type="gramStart"/>
      <w:r>
        <w:rPr>
          <w:rFonts w:hint="eastAsia"/>
        </w:rPr>
        <w:t>博客展示</w:t>
      </w:r>
      <w:proofErr w:type="gramEnd"/>
      <w:r>
        <w:rPr>
          <w:rFonts w:hint="eastAsia"/>
        </w:rPr>
        <w:t>图</w:t>
      </w:r>
    </w:p>
    <w:p w14:paraId="4AD9145B" w14:textId="0788F9F3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0AD4FBD1" wp14:editId="7C9D8DC4">
            <wp:extent cx="5760085" cy="27012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089" w14:textId="100145B4" w:rsidR="006556C1" w:rsidRDefault="006556C1" w:rsidP="006556C1">
      <w:pPr>
        <w:ind w:firstLine="420"/>
        <w:jc w:val="center"/>
      </w:pPr>
      <w:r w:rsidRPr="009B18D5">
        <w:rPr>
          <w:rFonts w:hint="eastAsia"/>
        </w:rPr>
        <w:lastRenderedPageBreak/>
        <w:t>图</w:t>
      </w:r>
      <w:r w:rsidRPr="009B18D5">
        <w:rPr>
          <w:rFonts w:hint="eastAsia"/>
        </w:rPr>
        <w:t>4.</w:t>
      </w:r>
      <w:r>
        <w:t>16</w:t>
      </w:r>
      <w:r>
        <w:rPr>
          <w:rFonts w:hint="eastAsia"/>
        </w:rPr>
        <w:t>我的帖子展示图</w:t>
      </w:r>
    </w:p>
    <w:p w14:paraId="2CE98604" w14:textId="77777777" w:rsidR="006556C1" w:rsidRDefault="006556C1" w:rsidP="006556C1">
      <w:pPr>
        <w:ind w:firstLine="420"/>
        <w:rPr>
          <w:sz w:val="32"/>
        </w:rPr>
      </w:pPr>
    </w:p>
    <w:p w14:paraId="1F7BBEB3" w14:textId="1BDBC164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52B39658" wp14:editId="26CD0ADA">
            <wp:extent cx="5760085" cy="18516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93E" w14:textId="52142437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17</w:t>
      </w:r>
      <w:r>
        <w:rPr>
          <w:rFonts w:hint="eastAsia"/>
        </w:rPr>
        <w:t>我的收藏展示图</w:t>
      </w:r>
    </w:p>
    <w:p w14:paraId="08DF9F84" w14:textId="69BE442B" w:rsidR="006556C1" w:rsidRDefault="006556C1" w:rsidP="006556C1">
      <w:pPr>
        <w:ind w:firstLine="420"/>
        <w:rPr>
          <w:sz w:val="32"/>
        </w:rPr>
      </w:pPr>
      <w:r>
        <w:rPr>
          <w:noProof/>
        </w:rPr>
        <w:drawing>
          <wp:inline distT="0" distB="0" distL="0" distR="0" wp14:anchorId="46288BD1" wp14:editId="01A20D8D">
            <wp:extent cx="5760085" cy="352996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1EEE" w14:textId="4B90385E" w:rsidR="006556C1" w:rsidRPr="006556C1" w:rsidRDefault="006556C1" w:rsidP="006556C1">
      <w:pPr>
        <w:ind w:firstLine="420"/>
        <w:jc w:val="center"/>
      </w:pPr>
      <w:r w:rsidRPr="009B18D5">
        <w:rPr>
          <w:rFonts w:hint="eastAsia"/>
        </w:rPr>
        <w:t>图</w:t>
      </w:r>
      <w:r w:rsidRPr="009B18D5">
        <w:rPr>
          <w:rFonts w:hint="eastAsia"/>
        </w:rPr>
        <w:t>4.</w:t>
      </w:r>
      <w:r>
        <w:t>18</w:t>
      </w:r>
      <w:r>
        <w:rPr>
          <w:rFonts w:hint="eastAsia"/>
        </w:rPr>
        <w:t>我的评论展示图</w:t>
      </w:r>
    </w:p>
    <w:p w14:paraId="57ACD8C2" w14:textId="293C32EF" w:rsidR="000B4684" w:rsidRDefault="006556C1" w:rsidP="00206EA9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个人中心相关后台代码如下：</w:t>
      </w:r>
    </w:p>
    <w:p w14:paraId="48743D91" w14:textId="2E6AC9A8" w:rsidR="00D2542A" w:rsidRDefault="00D2542A" w:rsidP="00A1400B">
      <w:pPr>
        <w:ind w:firstLine="420"/>
        <w:rPr>
          <w:sz w:val="24"/>
        </w:rPr>
      </w:pPr>
    </w:p>
    <w:p w14:paraId="51C6EDAC" w14:textId="158C62F7" w:rsidR="00D2542A" w:rsidRDefault="00D2542A" w:rsidP="00A1400B">
      <w:pPr>
        <w:ind w:firstLine="420"/>
        <w:rPr>
          <w:sz w:val="24"/>
        </w:rPr>
      </w:pPr>
      <w:r>
        <w:rPr>
          <w:rFonts w:hint="eastAsia"/>
          <w:sz w:val="24"/>
        </w:rPr>
        <w:t>更新用户：</w:t>
      </w:r>
    </w:p>
    <w:p w14:paraId="4D8528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updateUser</w:t>
      </w:r>
      <w:proofErr w:type="spellEnd"/>
      <w:r w:rsidRPr="00D2542A">
        <w:rPr>
          <w:szCs w:val="21"/>
        </w:rPr>
        <w:t>")</w:t>
      </w:r>
    </w:p>
    <w:p w14:paraId="086CD87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</w:t>
      </w:r>
      <w:proofErr w:type="spellStart"/>
      <w:r w:rsidRPr="00D2542A">
        <w:rPr>
          <w:szCs w:val="21"/>
        </w:rPr>
        <w:t>boolean</w:t>
      </w:r>
      <w:proofErr w:type="spellEnd"/>
      <w:r w:rsidRPr="00D2542A">
        <w:rPr>
          <w:szCs w:val="21"/>
        </w:rPr>
        <w:t xml:space="preserve"> </w:t>
      </w:r>
      <w:proofErr w:type="spellStart"/>
      <w:proofErr w:type="gramStart"/>
      <w:r w:rsidRPr="00D2542A">
        <w:rPr>
          <w:szCs w:val="21"/>
        </w:rPr>
        <w:t>updateUser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User user) {</w:t>
      </w:r>
    </w:p>
    <w:p w14:paraId="52B9BC53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blogClientService.freshBlog</w:t>
      </w:r>
      <w:proofErr w:type="spellEnd"/>
      <w:r w:rsidRPr="00D2542A">
        <w:rPr>
          <w:szCs w:val="21"/>
        </w:rPr>
        <w:t>(new Blog(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3A7AAD98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blogClientService.freshCollection</w:t>
      </w:r>
      <w:proofErr w:type="spellEnd"/>
      <w:r w:rsidRPr="00D2542A">
        <w:rPr>
          <w:szCs w:val="21"/>
        </w:rPr>
        <w:t>(new BlogCollection(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F627A3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blogClientService.freshComment</w:t>
      </w:r>
      <w:proofErr w:type="spellEnd"/>
      <w:r w:rsidRPr="00D2542A">
        <w:rPr>
          <w:szCs w:val="21"/>
        </w:rPr>
        <w:t>(new BlogComment(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4FF722D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postClientService.freshComment</w:t>
      </w:r>
      <w:proofErr w:type="spellEnd"/>
      <w:r w:rsidRPr="00D2542A">
        <w:rPr>
          <w:szCs w:val="21"/>
        </w:rPr>
        <w:t>(new PostComment(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5701496E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postClientService.freshPost</w:t>
      </w:r>
      <w:proofErr w:type="spellEnd"/>
      <w:r w:rsidRPr="00D2542A">
        <w:rPr>
          <w:szCs w:val="21"/>
        </w:rPr>
        <w:t xml:space="preserve">(new </w:t>
      </w:r>
      <w:r w:rsidRPr="00D2542A">
        <w:rPr>
          <w:szCs w:val="21"/>
        </w:rPr>
        <w:lastRenderedPageBreak/>
        <w:t>Post(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676AF64C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postClientService.freshCollection</w:t>
      </w:r>
      <w:proofErr w:type="spellEnd"/>
      <w:r w:rsidRPr="00D2542A">
        <w:rPr>
          <w:szCs w:val="21"/>
        </w:rPr>
        <w:t>(new PostCollection(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D77ACAF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newsClientService.freshCollection</w:t>
      </w:r>
      <w:proofErr w:type="spellEnd"/>
      <w:r w:rsidRPr="00D2542A">
        <w:rPr>
          <w:szCs w:val="21"/>
        </w:rPr>
        <w:t>(new NewsCollection(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43287EB4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newsClientService.freshComment</w:t>
      </w:r>
      <w:proofErr w:type="spellEnd"/>
      <w:r w:rsidRPr="00D2542A">
        <w:rPr>
          <w:szCs w:val="21"/>
        </w:rPr>
        <w:t>(new NewsComment(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391A406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</w:t>
      </w:r>
      <w:proofErr w:type="spellStart"/>
      <w:r w:rsidRPr="00D2542A">
        <w:rPr>
          <w:szCs w:val="21"/>
        </w:rPr>
        <w:t>newsClientService.freshNews</w:t>
      </w:r>
      <w:proofErr w:type="spellEnd"/>
      <w:r w:rsidRPr="00D2542A">
        <w:rPr>
          <w:szCs w:val="21"/>
        </w:rPr>
        <w:t>(new News(</w:t>
      </w:r>
      <w:proofErr w:type="gramStart"/>
      <w:r w:rsidRPr="00D2542A">
        <w:rPr>
          <w:szCs w:val="21"/>
        </w:rPr>
        <w:t>).setUserId</w:t>
      </w:r>
      <w:proofErr w:type="gramEnd"/>
      <w:r w:rsidRPr="00D2542A">
        <w:rPr>
          <w:szCs w:val="21"/>
        </w:rPr>
        <w:t>(user.getUserId()).setUserName(user.getUserName()));</w:t>
      </w:r>
    </w:p>
    <w:p w14:paraId="054E2B7D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userClientService.updateUser(</w:t>
      </w:r>
      <w:proofErr w:type="gramStart"/>
      <w:r w:rsidRPr="00D2542A">
        <w:rPr>
          <w:szCs w:val="21"/>
        </w:rPr>
        <w:t>user.setCreateTime</w:t>
      </w:r>
      <w:proofErr w:type="gramEnd"/>
      <w:r w:rsidRPr="00D2542A">
        <w:rPr>
          <w:szCs w:val="21"/>
        </w:rPr>
        <w:t>(LocalDateTime.now()));</w:t>
      </w:r>
    </w:p>
    <w:p w14:paraId="22E6FB75" w14:textId="77777777" w:rsidR="006556C1" w:rsidRPr="00D2542A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true;</w:t>
      </w:r>
    </w:p>
    <w:p w14:paraId="0477523D" w14:textId="6F83D2C9" w:rsidR="006556C1" w:rsidRDefault="006556C1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F3A67A6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4AD0D4A" w14:textId="3A28E653" w:rsidR="006556C1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我的博客：</w:t>
      </w:r>
    </w:p>
    <w:p w14:paraId="1FEC077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blogList</w:t>
      </w:r>
      <w:proofErr w:type="spellEnd"/>
      <w:r w:rsidRPr="00D2542A">
        <w:rPr>
          <w:szCs w:val="21"/>
        </w:rPr>
        <w:t>")</w:t>
      </w:r>
    </w:p>
    <w:p w14:paraId="3CE7572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blogList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 xml:space="preserve">&lt;Blog&gt;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1206E40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blogClientService.blogList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4E18D36C" w14:textId="7C2BCF7D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7C3D9B5" w14:textId="77777777" w:rsidR="00091E1F" w:rsidRPr="00D2542A" w:rsidRDefault="00091E1F" w:rsidP="00D2542A">
      <w:pPr>
        <w:spacing w:line="300" w:lineRule="auto"/>
        <w:ind w:firstLine="420"/>
        <w:rPr>
          <w:szCs w:val="21"/>
        </w:rPr>
      </w:pPr>
    </w:p>
    <w:p w14:paraId="2731F2BD" w14:textId="4BBADE1F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我的帖子：</w:t>
      </w:r>
    </w:p>
    <w:p w14:paraId="16B70F65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postList</w:t>
      </w:r>
      <w:proofErr w:type="spellEnd"/>
      <w:r w:rsidRPr="00D2542A">
        <w:rPr>
          <w:szCs w:val="21"/>
        </w:rPr>
        <w:t>")</w:t>
      </w:r>
    </w:p>
    <w:p w14:paraId="07D64D71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postList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 xml:space="preserve">&lt;Post&gt;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365A0EC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postClientService.postList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5AE82998" w14:textId="567B9F68" w:rsid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5F9F4520" w14:textId="77777777" w:rsidR="00091E1F" w:rsidRPr="00091E1F" w:rsidRDefault="00091E1F" w:rsidP="00D2542A">
      <w:pPr>
        <w:spacing w:line="300" w:lineRule="auto"/>
        <w:ind w:firstLine="420"/>
        <w:rPr>
          <w:szCs w:val="21"/>
        </w:rPr>
      </w:pPr>
    </w:p>
    <w:p w14:paraId="4D072699" w14:textId="7469B736" w:rsidR="00D2542A" w:rsidRDefault="00D2542A" w:rsidP="006556C1">
      <w:pPr>
        <w:ind w:firstLine="420"/>
        <w:rPr>
          <w:sz w:val="24"/>
        </w:rPr>
      </w:pPr>
      <w:r>
        <w:rPr>
          <w:rFonts w:hint="eastAsia"/>
          <w:sz w:val="24"/>
        </w:rPr>
        <w:t>我的评论：</w:t>
      </w:r>
    </w:p>
    <w:p w14:paraId="71FD47E7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1CBC645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PostComment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0261A44A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759E0988" w14:textId="72B49F2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2778C02B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5E70F2A8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BlogComment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2E1A0A5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164A9FA5" w14:textId="3AEAA39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360BC52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")</w:t>
      </w:r>
    </w:p>
    <w:p w14:paraId="7C98647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commentList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NewsComment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7D52A1CF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newsClientService.commentList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56918FF2" w14:textId="66168326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9DA23D4" w14:textId="7ABD2A4B" w:rsidR="00D2542A" w:rsidRDefault="00D2542A" w:rsidP="006556C1">
      <w:pPr>
        <w:ind w:firstLine="420"/>
        <w:rPr>
          <w:sz w:val="24"/>
        </w:rPr>
      </w:pPr>
      <w:bookmarkStart w:id="222" w:name="_Hlk5500345"/>
      <w:r>
        <w:rPr>
          <w:rFonts w:hint="eastAsia"/>
          <w:sz w:val="24"/>
        </w:rPr>
        <w:t>我的收藏</w:t>
      </w:r>
      <w:bookmarkEnd w:id="222"/>
      <w:r>
        <w:rPr>
          <w:rFonts w:hint="eastAsia"/>
          <w:sz w:val="24"/>
        </w:rPr>
        <w:t>：</w:t>
      </w:r>
    </w:p>
    <w:p w14:paraId="5634EB96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473EBDF9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PostCollection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D0AC33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postClientService.collectionListByUserId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7A664BD5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1F8921AA" w14:textId="608EFCA0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6ADD45F4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BlogCollection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45D1A19E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blogClientService.collectionListByUserId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687E6090" w14:textId="460C6FB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lastRenderedPageBreak/>
        <w:t xml:space="preserve">    }</w:t>
      </w:r>
    </w:p>
    <w:p w14:paraId="10B96822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RequestMapping</w:t>
      </w:r>
      <w:proofErr w:type="spellEnd"/>
      <w:r w:rsidRPr="00D2542A">
        <w:rPr>
          <w:szCs w:val="21"/>
        </w:rPr>
        <w:t>("</w:t>
      </w:r>
      <w:proofErr w:type="spell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")</w:t>
      </w:r>
    </w:p>
    <w:p w14:paraId="33DC89F0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public Object </w:t>
      </w:r>
      <w:proofErr w:type="spellStart"/>
      <w:proofErr w:type="gramStart"/>
      <w:r w:rsidRPr="00D2542A">
        <w:rPr>
          <w:szCs w:val="21"/>
        </w:rPr>
        <w:t>collectionListByUserId</w:t>
      </w:r>
      <w:proofErr w:type="spellEnd"/>
      <w:r w:rsidRPr="00D2542A">
        <w:rPr>
          <w:szCs w:val="21"/>
        </w:rPr>
        <w:t>(</w:t>
      </w:r>
      <w:proofErr w:type="gramEnd"/>
      <w:r w:rsidRPr="00D2542A">
        <w:rPr>
          <w:szCs w:val="21"/>
        </w:rPr>
        <w:t>@</w:t>
      </w:r>
      <w:proofErr w:type="spellStart"/>
      <w:r w:rsidRPr="00D2542A">
        <w:rPr>
          <w:szCs w:val="21"/>
        </w:rPr>
        <w:t>RequestBody</w:t>
      </w:r>
      <w:proofErr w:type="spellEnd"/>
      <w:r w:rsidRPr="00D2542A">
        <w:rPr>
          <w:szCs w:val="21"/>
        </w:rPr>
        <w:t xml:space="preserve">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&lt;</w:t>
      </w:r>
      <w:proofErr w:type="spellStart"/>
      <w:r w:rsidRPr="00D2542A">
        <w:rPr>
          <w:szCs w:val="21"/>
        </w:rPr>
        <w:t>NewsCollection</w:t>
      </w:r>
      <w:proofErr w:type="spellEnd"/>
      <w:r w:rsidRPr="00D2542A">
        <w:rPr>
          <w:szCs w:val="21"/>
        </w:rPr>
        <w:t xml:space="preserve">&gt; 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 {</w:t>
      </w:r>
    </w:p>
    <w:p w14:paraId="2EA48EC3" w14:textId="77777777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    return </w:t>
      </w:r>
      <w:proofErr w:type="spellStart"/>
      <w:r w:rsidRPr="00D2542A">
        <w:rPr>
          <w:szCs w:val="21"/>
        </w:rPr>
        <w:t>newsClientService.collectionListByUserId</w:t>
      </w:r>
      <w:proofErr w:type="spellEnd"/>
      <w:r w:rsidRPr="00D2542A">
        <w:rPr>
          <w:szCs w:val="21"/>
        </w:rPr>
        <w:t>(</w:t>
      </w:r>
      <w:proofErr w:type="spellStart"/>
      <w:r w:rsidRPr="00D2542A">
        <w:rPr>
          <w:szCs w:val="21"/>
        </w:rPr>
        <w:t>pageIn</w:t>
      </w:r>
      <w:proofErr w:type="spellEnd"/>
      <w:r w:rsidRPr="00D2542A">
        <w:rPr>
          <w:szCs w:val="21"/>
        </w:rPr>
        <w:t>);</w:t>
      </w:r>
    </w:p>
    <w:p w14:paraId="66268BAE" w14:textId="7A0588C2" w:rsidR="00D2542A" w:rsidRPr="00D2542A" w:rsidRDefault="00D2542A" w:rsidP="00D2542A">
      <w:pPr>
        <w:spacing w:line="300" w:lineRule="auto"/>
        <w:ind w:firstLine="420"/>
        <w:rPr>
          <w:szCs w:val="21"/>
        </w:rPr>
      </w:pPr>
      <w:r w:rsidRPr="00D2542A">
        <w:rPr>
          <w:szCs w:val="21"/>
        </w:rPr>
        <w:t xml:space="preserve">    }</w:t>
      </w:r>
    </w:p>
    <w:p w14:paraId="0FD8C01A" w14:textId="48B960AD" w:rsidR="00490AFB" w:rsidRDefault="00490AFB" w:rsidP="00184D36">
      <w:pPr>
        <w:pStyle w:val="2"/>
      </w:pPr>
      <w:bookmarkStart w:id="223" w:name="_Toc6841205"/>
      <w:bookmarkStart w:id="224" w:name="_Toc6842002"/>
      <w:bookmarkStart w:id="225" w:name="_Toc6873478"/>
      <w:r>
        <w:rPr>
          <w:rFonts w:hint="eastAsia"/>
        </w:rPr>
        <w:t>4.</w:t>
      </w:r>
      <w:r w:rsidR="00AD55EA">
        <w:rPr>
          <w:rFonts w:hint="eastAsia"/>
        </w:rPr>
        <w:t>2</w:t>
      </w:r>
      <w:r w:rsidR="00B92A1C">
        <w:rPr>
          <w:rFonts w:hint="eastAsia"/>
        </w:rPr>
        <w:t xml:space="preserve"> </w:t>
      </w:r>
      <w:r>
        <w:rPr>
          <w:rFonts w:hint="eastAsia"/>
        </w:rPr>
        <w:t>关键技术</w:t>
      </w:r>
      <w:r w:rsidR="004E1BBF">
        <w:rPr>
          <w:rFonts w:hint="eastAsia"/>
        </w:rPr>
        <w:t>难点</w:t>
      </w:r>
      <w:r>
        <w:rPr>
          <w:rFonts w:hint="eastAsia"/>
        </w:rPr>
        <w:t>与解决</w:t>
      </w:r>
      <w:r w:rsidR="004E1BBF">
        <w:rPr>
          <w:rFonts w:hint="eastAsia"/>
        </w:rPr>
        <w:t>方案</w:t>
      </w:r>
      <w:bookmarkEnd w:id="223"/>
      <w:bookmarkEnd w:id="224"/>
      <w:bookmarkEnd w:id="225"/>
    </w:p>
    <w:p w14:paraId="0ABE9F59" w14:textId="754B0384" w:rsidR="00D2542A" w:rsidRDefault="00D2542A" w:rsidP="000A6699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本系统关键难点在于，在富文本中插入图片和视频</w:t>
      </w:r>
      <w:r w:rsidR="00AF342D">
        <w:rPr>
          <w:rFonts w:hint="eastAsia"/>
          <w:sz w:val="24"/>
        </w:rPr>
        <w:t>。富文本使用了</w:t>
      </w:r>
      <w:r w:rsidR="00AF342D" w:rsidRPr="00AF342D">
        <w:rPr>
          <w:sz w:val="24"/>
        </w:rPr>
        <w:t>quill-editor</w:t>
      </w:r>
      <w:r w:rsidR="00AF342D">
        <w:rPr>
          <w:rFonts w:hint="eastAsia"/>
          <w:sz w:val="24"/>
        </w:rPr>
        <w:t>，只支持上</w:t>
      </w:r>
      <w:proofErr w:type="gramStart"/>
      <w:r w:rsidR="00AF342D">
        <w:rPr>
          <w:rFonts w:hint="eastAsia"/>
          <w:sz w:val="24"/>
        </w:rPr>
        <w:t>传图片</w:t>
      </w:r>
      <w:proofErr w:type="gramEnd"/>
      <w:r w:rsidR="00AF342D">
        <w:rPr>
          <w:rFonts w:hint="eastAsia"/>
          <w:sz w:val="24"/>
        </w:rPr>
        <w:t>和视频地址，系统中需要上传你本地图片和视频并插入到主体内容中。</w:t>
      </w:r>
    </w:p>
    <w:p w14:paraId="59D2E273" w14:textId="19779D52" w:rsidR="00AF342D" w:rsidRDefault="00AF342D" w:rsidP="000A6699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我的解决方案为劫持插入图片和视频的方法，先弹出上传框，获取上</w:t>
      </w:r>
      <w:proofErr w:type="gramStart"/>
      <w:r>
        <w:rPr>
          <w:rFonts w:hint="eastAsia"/>
          <w:sz w:val="24"/>
        </w:rPr>
        <w:t>传图片</w:t>
      </w:r>
      <w:proofErr w:type="gramEnd"/>
      <w:r>
        <w:rPr>
          <w:rFonts w:hint="eastAsia"/>
          <w:sz w:val="24"/>
        </w:rPr>
        <w:t>后，向后台发送请求上传图片，上</w:t>
      </w:r>
      <w:proofErr w:type="gramStart"/>
      <w:r>
        <w:rPr>
          <w:rFonts w:hint="eastAsia"/>
          <w:sz w:val="24"/>
        </w:rPr>
        <w:t>传成功</w:t>
      </w:r>
      <w:proofErr w:type="gramEnd"/>
      <w:r>
        <w:rPr>
          <w:rFonts w:hint="eastAsia"/>
          <w:sz w:val="24"/>
        </w:rPr>
        <w:t>后通过获取</w:t>
      </w:r>
      <w:proofErr w:type="spellStart"/>
      <w:r w:rsidRPr="00AF342D">
        <w:rPr>
          <w:sz w:val="24"/>
        </w:rPr>
        <w:t>quillEditor</w:t>
      </w:r>
      <w:proofErr w:type="spellEnd"/>
      <w:r>
        <w:rPr>
          <w:rFonts w:hint="eastAsia"/>
          <w:sz w:val="24"/>
        </w:rPr>
        <w:t>将图片插入到光标所在位置并将光标调到最后。</w:t>
      </w:r>
    </w:p>
    <w:p w14:paraId="1CDB16AD" w14:textId="6926CFDE" w:rsidR="00AF342D" w:rsidRDefault="00AF342D" w:rsidP="000A6699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前端</w:t>
      </w:r>
      <w:bookmarkStart w:id="226" w:name="_Hlk5501331"/>
      <w:r>
        <w:rPr>
          <w:rFonts w:hint="eastAsia"/>
          <w:sz w:val="24"/>
        </w:rPr>
        <w:t>代码如下</w:t>
      </w:r>
      <w:bookmarkEnd w:id="226"/>
      <w:r>
        <w:rPr>
          <w:rFonts w:hint="eastAsia"/>
          <w:sz w:val="24"/>
        </w:rPr>
        <w:t>：</w:t>
      </w:r>
    </w:p>
    <w:p w14:paraId="4C9F8104" w14:textId="0B1972D0" w:rsidR="00AF342D" w:rsidRPr="00AF342D" w:rsidRDefault="00AF342D" w:rsidP="00AF342D">
      <w:pPr>
        <w:spacing w:line="300" w:lineRule="auto"/>
        <w:ind w:firstLine="420"/>
        <w:rPr>
          <w:szCs w:val="21"/>
        </w:rPr>
      </w:pPr>
      <w:proofErr w:type="spellStart"/>
      <w:proofErr w:type="gramStart"/>
      <w:r w:rsidRPr="00AF342D">
        <w:rPr>
          <w:rFonts w:hint="eastAsia"/>
          <w:szCs w:val="21"/>
        </w:rPr>
        <w:t>upImg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>) {</w:t>
      </w:r>
      <w:r w:rsidR="006C4378" w:rsidRPr="00AF342D">
        <w:rPr>
          <w:rFonts w:hint="eastAsia"/>
          <w:szCs w:val="21"/>
        </w:rPr>
        <w:t xml:space="preserve"> </w:t>
      </w:r>
    </w:p>
    <w:p w14:paraId="1E255DC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that = this;</w:t>
      </w:r>
    </w:p>
    <w:p w14:paraId="1A8B87A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if (</w:t>
      </w:r>
      <w:proofErr w:type="spellStart"/>
      <w:proofErr w:type="gramStart"/>
      <w:r w:rsidRPr="00AF342D">
        <w:rPr>
          <w:szCs w:val="21"/>
        </w:rPr>
        <w:t>that.imgfile</w:t>
      </w:r>
      <w:proofErr w:type="spellEnd"/>
      <w:proofErr w:type="gramEnd"/>
      <w:r w:rsidRPr="00AF342D">
        <w:rPr>
          <w:szCs w:val="21"/>
        </w:rPr>
        <w:t xml:space="preserve"> === undefined || </w:t>
      </w:r>
      <w:proofErr w:type="spellStart"/>
      <w:r w:rsidRPr="00AF342D">
        <w:rPr>
          <w:szCs w:val="21"/>
        </w:rPr>
        <w:t>that.imgfile</w:t>
      </w:r>
      <w:proofErr w:type="spellEnd"/>
      <w:r w:rsidRPr="00AF342D">
        <w:rPr>
          <w:szCs w:val="21"/>
        </w:rPr>
        <w:t xml:space="preserve"> == null) {</w:t>
      </w:r>
    </w:p>
    <w:p w14:paraId="75DF6B14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</w:t>
      </w:r>
      <w:proofErr w:type="spellStart"/>
      <w:proofErr w:type="gramStart"/>
      <w:r w:rsidRPr="00AF342D">
        <w:rPr>
          <w:rFonts w:hint="eastAsia"/>
          <w:szCs w:val="21"/>
        </w:rPr>
        <w:t>this.$</w:t>
      </w:r>
      <w:proofErr w:type="gramEnd"/>
      <w:r w:rsidRPr="00AF342D">
        <w:rPr>
          <w:rFonts w:hint="eastAsia"/>
          <w:szCs w:val="21"/>
        </w:rPr>
        <w:t>message</w:t>
      </w:r>
      <w:proofErr w:type="spellEnd"/>
      <w:r w:rsidRPr="00AF342D">
        <w:rPr>
          <w:rFonts w:hint="eastAsia"/>
          <w:szCs w:val="21"/>
        </w:rPr>
        <w:t>('</w:t>
      </w:r>
      <w:r w:rsidRPr="00AF342D">
        <w:rPr>
          <w:rFonts w:hint="eastAsia"/>
          <w:szCs w:val="21"/>
        </w:rPr>
        <w:t>请选择图片</w:t>
      </w:r>
      <w:r w:rsidRPr="00AF342D">
        <w:rPr>
          <w:rFonts w:hint="eastAsia"/>
          <w:szCs w:val="21"/>
        </w:rPr>
        <w:t>')</w:t>
      </w:r>
    </w:p>
    <w:p w14:paraId="171BC99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</w:t>
      </w:r>
    </w:p>
    <w:p w14:paraId="2010775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</w:t>
      </w:r>
      <w:proofErr w:type="spellStart"/>
      <w:proofErr w:type="gramStart"/>
      <w:r w:rsidRPr="00AF342D">
        <w:rPr>
          <w:szCs w:val="21"/>
        </w:rPr>
        <w:t>that.jindu</w:t>
      </w:r>
      <w:proofErr w:type="spellEnd"/>
      <w:proofErr w:type="gramEnd"/>
      <w:r w:rsidRPr="00AF342D">
        <w:rPr>
          <w:szCs w:val="21"/>
        </w:rPr>
        <w:t xml:space="preserve"> = 0;</w:t>
      </w:r>
    </w:p>
    <w:p w14:paraId="32BF699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true;</w:t>
      </w:r>
    </w:p>
    <w:p w14:paraId="7442EB5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var a = that.imgfile.name;</w:t>
      </w:r>
    </w:p>
    <w:p w14:paraId="464C7EB7" w14:textId="7E14200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let param = new </w:t>
      </w:r>
      <w:proofErr w:type="spellStart"/>
      <w:proofErr w:type="gramStart"/>
      <w:r w:rsidRPr="00AF342D">
        <w:rPr>
          <w:rFonts w:hint="eastAsia"/>
          <w:szCs w:val="21"/>
        </w:rPr>
        <w:t>FormData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 xml:space="preserve">); </w:t>
      </w:r>
      <w:r w:rsidR="006C4378" w:rsidRPr="00AF342D">
        <w:rPr>
          <w:rFonts w:hint="eastAsia"/>
          <w:szCs w:val="21"/>
        </w:rPr>
        <w:t xml:space="preserve"> </w:t>
      </w:r>
    </w:p>
    <w:p w14:paraId="7FA61F33" w14:textId="3F228594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</w:t>
      </w:r>
      <w:proofErr w:type="spellStart"/>
      <w:proofErr w:type="gramStart"/>
      <w:r w:rsidRPr="00AF342D">
        <w:rPr>
          <w:rFonts w:hint="eastAsia"/>
          <w:szCs w:val="21"/>
        </w:rPr>
        <w:t>param.append</w:t>
      </w:r>
      <w:proofErr w:type="spellEnd"/>
      <w:proofErr w:type="gramEnd"/>
      <w:r w:rsidRPr="00AF342D">
        <w:rPr>
          <w:rFonts w:hint="eastAsia"/>
          <w:szCs w:val="21"/>
        </w:rPr>
        <w:t xml:space="preserve">('file', </w:t>
      </w:r>
      <w:proofErr w:type="spellStart"/>
      <w:r w:rsidRPr="00AF342D">
        <w:rPr>
          <w:rFonts w:hint="eastAsia"/>
          <w:szCs w:val="21"/>
        </w:rPr>
        <w:t>that.imgfile</w:t>
      </w:r>
      <w:proofErr w:type="spellEnd"/>
      <w:r w:rsidRPr="00AF342D">
        <w:rPr>
          <w:rFonts w:hint="eastAsia"/>
          <w:szCs w:val="21"/>
        </w:rPr>
        <w:t>, that.imgfile.name);</w:t>
      </w:r>
      <w:r w:rsidR="006C4378" w:rsidRPr="00AF342D">
        <w:rPr>
          <w:rFonts w:hint="eastAsia"/>
          <w:szCs w:val="21"/>
        </w:rPr>
        <w:t xml:space="preserve"> </w:t>
      </w:r>
    </w:p>
    <w:p w14:paraId="2307D6D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let config = {</w:t>
      </w:r>
    </w:p>
    <w:p w14:paraId="7ECAFFD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r w:rsidRPr="00AF342D">
        <w:rPr>
          <w:szCs w:val="21"/>
        </w:rPr>
        <w:t>onUploadProgress</w:t>
      </w:r>
      <w:proofErr w:type="spellEnd"/>
      <w:r w:rsidRPr="00AF342D">
        <w:rPr>
          <w:szCs w:val="21"/>
        </w:rPr>
        <w:t xml:space="preserve">: </w:t>
      </w:r>
      <w:proofErr w:type="spellStart"/>
      <w:r w:rsidRPr="00AF342D">
        <w:rPr>
          <w:szCs w:val="21"/>
        </w:rPr>
        <w:t>progressEvent</w:t>
      </w:r>
      <w:proofErr w:type="spellEnd"/>
      <w:r w:rsidRPr="00AF342D">
        <w:rPr>
          <w:szCs w:val="21"/>
        </w:rPr>
        <w:t xml:space="preserve"> =&gt; {</w:t>
      </w:r>
    </w:p>
    <w:p w14:paraId="4CC63C0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var complete = (</w:t>
      </w:r>
      <w:proofErr w:type="spellStart"/>
      <w:r w:rsidRPr="00AF342D">
        <w:rPr>
          <w:szCs w:val="21"/>
        </w:rPr>
        <w:t>progressEvent.loaded</w:t>
      </w:r>
      <w:proofErr w:type="spellEnd"/>
      <w:r w:rsidRPr="00AF342D">
        <w:rPr>
          <w:szCs w:val="21"/>
        </w:rPr>
        <w:t xml:space="preserve"> / </w:t>
      </w:r>
      <w:proofErr w:type="spellStart"/>
      <w:r w:rsidRPr="00AF342D">
        <w:rPr>
          <w:szCs w:val="21"/>
        </w:rPr>
        <w:t>progressEvent.total</w:t>
      </w:r>
      <w:proofErr w:type="spellEnd"/>
      <w:r w:rsidRPr="00AF342D">
        <w:rPr>
          <w:szCs w:val="21"/>
        </w:rPr>
        <w:t xml:space="preserve"> * 100 | 0);</w:t>
      </w:r>
    </w:p>
    <w:p w14:paraId="6BFA308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// console.log('</w:t>
      </w:r>
      <w:r w:rsidRPr="00AF342D">
        <w:rPr>
          <w:rFonts w:hint="eastAsia"/>
          <w:szCs w:val="21"/>
        </w:rPr>
        <w:t>进度值</w:t>
      </w:r>
      <w:r w:rsidRPr="00AF342D">
        <w:rPr>
          <w:rFonts w:hint="eastAsia"/>
          <w:szCs w:val="21"/>
        </w:rPr>
        <w:t>',complete)</w:t>
      </w:r>
    </w:p>
    <w:p w14:paraId="7825D17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</w:t>
      </w:r>
      <w:proofErr w:type="spellStart"/>
      <w:proofErr w:type="gramStart"/>
      <w:r w:rsidRPr="00AF342D">
        <w:rPr>
          <w:szCs w:val="21"/>
        </w:rPr>
        <w:t>that.jindu</w:t>
      </w:r>
      <w:proofErr w:type="spellEnd"/>
      <w:proofErr w:type="gramEnd"/>
      <w:r w:rsidRPr="00AF342D">
        <w:rPr>
          <w:szCs w:val="21"/>
        </w:rPr>
        <w:t xml:space="preserve"> = complete</w:t>
      </w:r>
    </w:p>
    <w:p w14:paraId="5DE285D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},</w:t>
      </w:r>
    </w:p>
    <w:p w14:paraId="56359CC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headers: {</w:t>
      </w:r>
    </w:p>
    <w:p w14:paraId="61CCCBBF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'Content-Type': 'multipart/form-data'</w:t>
      </w:r>
    </w:p>
    <w:p w14:paraId="08B13A7A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</w:t>
      </w:r>
    </w:p>
    <w:p w14:paraId="121D16D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};</w:t>
      </w:r>
    </w:p>
    <w:p w14:paraId="0102ED23" w14:textId="06F4A4DA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</w:t>
      </w:r>
      <w:proofErr w:type="gramStart"/>
      <w:r w:rsidRPr="00AF342D">
        <w:rPr>
          <w:rFonts w:hint="eastAsia"/>
          <w:szCs w:val="21"/>
        </w:rPr>
        <w:t>this.$</w:t>
      </w:r>
      <w:proofErr w:type="spellStart"/>
      <w:r w:rsidRPr="00AF342D">
        <w:rPr>
          <w:rFonts w:hint="eastAsia"/>
          <w:szCs w:val="21"/>
        </w:rPr>
        <w:t>axios.post</w:t>
      </w:r>
      <w:proofErr w:type="spellEnd"/>
      <w:r w:rsidRPr="00AF342D">
        <w:rPr>
          <w:rFonts w:hint="eastAsia"/>
          <w:szCs w:val="21"/>
        </w:rPr>
        <w:t>(</w:t>
      </w:r>
      <w:proofErr w:type="gramEnd"/>
      <w:r w:rsidRPr="00AF342D">
        <w:rPr>
          <w:rFonts w:hint="eastAsia"/>
          <w:szCs w:val="21"/>
        </w:rPr>
        <w:t>'http://127.0.0.1:8010/file/</w:t>
      </w:r>
      <w:proofErr w:type="spellStart"/>
      <w:r w:rsidRPr="00AF342D">
        <w:rPr>
          <w:rFonts w:hint="eastAsia"/>
          <w:szCs w:val="21"/>
        </w:rPr>
        <w:t>uploadFile</w:t>
      </w:r>
      <w:proofErr w:type="spellEnd"/>
      <w:r w:rsidRPr="00AF342D">
        <w:rPr>
          <w:rFonts w:hint="eastAsia"/>
          <w:szCs w:val="21"/>
        </w:rPr>
        <w:t>', param, config)</w:t>
      </w:r>
      <w:r w:rsidR="006C4378" w:rsidRPr="00AF342D">
        <w:rPr>
          <w:rFonts w:hint="eastAsia"/>
          <w:szCs w:val="21"/>
        </w:rPr>
        <w:t xml:space="preserve"> </w:t>
      </w:r>
    </w:p>
    <w:p w14:paraId="68500AD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gramStart"/>
      <w:r w:rsidRPr="00AF342D">
        <w:rPr>
          <w:szCs w:val="21"/>
        </w:rPr>
        <w:t>.then</w:t>
      </w:r>
      <w:proofErr w:type="gramEnd"/>
      <w:r w:rsidRPr="00AF342D">
        <w:rPr>
          <w:szCs w:val="21"/>
        </w:rPr>
        <w:t>(response =&gt; {</w:t>
      </w:r>
    </w:p>
    <w:p w14:paraId="61BBC91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</w:t>
      </w:r>
      <w:proofErr w:type="gramStart"/>
      <w:r w:rsidRPr="00AF342D">
        <w:rPr>
          <w:rFonts w:hint="eastAsia"/>
          <w:szCs w:val="21"/>
        </w:rPr>
        <w:t>that.$</w:t>
      </w:r>
      <w:proofErr w:type="spellStart"/>
      <w:proofErr w:type="gramEnd"/>
      <w:r w:rsidRPr="00AF342D">
        <w:rPr>
          <w:rFonts w:hint="eastAsia"/>
          <w:szCs w:val="21"/>
        </w:rPr>
        <w:t>refs.imgfilereset.reset</w:t>
      </w:r>
      <w:proofErr w:type="spellEnd"/>
      <w:r w:rsidRPr="00AF342D">
        <w:rPr>
          <w:rFonts w:hint="eastAsia"/>
          <w:szCs w:val="21"/>
        </w:rPr>
        <w:t>();//</w:t>
      </w:r>
      <w:r w:rsidRPr="00AF342D">
        <w:rPr>
          <w:rFonts w:hint="eastAsia"/>
          <w:szCs w:val="21"/>
        </w:rPr>
        <w:t>清除文件</w:t>
      </w:r>
    </w:p>
    <w:p w14:paraId="7C1F7D5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console.log(</w:t>
      </w:r>
      <w:proofErr w:type="spellStart"/>
      <w:r w:rsidRPr="00AF342D">
        <w:rPr>
          <w:szCs w:val="21"/>
        </w:rPr>
        <w:t>response.data</w:t>
      </w:r>
      <w:proofErr w:type="spellEnd"/>
      <w:r w:rsidRPr="00AF342D">
        <w:rPr>
          <w:szCs w:val="21"/>
        </w:rPr>
        <w:t>);</w:t>
      </w:r>
    </w:p>
    <w:p w14:paraId="5F18F6C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if (</w:t>
      </w:r>
      <w:proofErr w:type="spellStart"/>
      <w:r w:rsidRPr="00AF342D">
        <w:rPr>
          <w:szCs w:val="21"/>
        </w:rPr>
        <w:t>response.</w:t>
      </w:r>
      <w:proofErr w:type="gramStart"/>
      <w:r w:rsidRPr="00AF342D">
        <w:rPr>
          <w:szCs w:val="21"/>
        </w:rPr>
        <w:t>data.error</w:t>
      </w:r>
      <w:proofErr w:type="spellEnd"/>
      <w:proofErr w:type="gramEnd"/>
      <w:r w:rsidRPr="00AF342D">
        <w:rPr>
          <w:szCs w:val="21"/>
        </w:rPr>
        <w:t xml:space="preserve"> === '0') {</w:t>
      </w:r>
    </w:p>
    <w:p w14:paraId="5BBF3D2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// </w:t>
      </w:r>
      <w:r w:rsidRPr="00AF342D">
        <w:rPr>
          <w:rFonts w:hint="eastAsia"/>
          <w:szCs w:val="21"/>
        </w:rPr>
        <w:t>获取光标所在位置</w:t>
      </w:r>
    </w:p>
    <w:p w14:paraId="5298EDDC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quill = </w:t>
      </w:r>
      <w:proofErr w:type="gramStart"/>
      <w:r w:rsidRPr="00AF342D">
        <w:rPr>
          <w:szCs w:val="21"/>
        </w:rPr>
        <w:t>that.$</w:t>
      </w:r>
      <w:proofErr w:type="spellStart"/>
      <w:proofErr w:type="gramEnd"/>
      <w:r w:rsidRPr="00AF342D">
        <w:rPr>
          <w:szCs w:val="21"/>
        </w:rPr>
        <w:t>refs.myTextEditor.quill</w:t>
      </w:r>
      <w:proofErr w:type="spellEnd"/>
      <w:r w:rsidRPr="00AF342D">
        <w:rPr>
          <w:szCs w:val="21"/>
        </w:rPr>
        <w:t>;</w:t>
      </w:r>
    </w:p>
    <w:p w14:paraId="5B44D37E" w14:textId="117B9C7F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let length = </w:t>
      </w:r>
      <w:proofErr w:type="spellStart"/>
      <w:proofErr w:type="gramStart"/>
      <w:r w:rsidRPr="00AF342D">
        <w:rPr>
          <w:szCs w:val="21"/>
        </w:rPr>
        <w:t>quill.getSelection</w:t>
      </w:r>
      <w:proofErr w:type="spellEnd"/>
      <w:proofErr w:type="gramEnd"/>
      <w:r w:rsidRPr="00AF342D">
        <w:rPr>
          <w:szCs w:val="21"/>
        </w:rPr>
        <w:t>().index;</w:t>
      </w:r>
      <w:r w:rsidRPr="00AF342D">
        <w:rPr>
          <w:rFonts w:hint="eastAsia"/>
          <w:szCs w:val="21"/>
        </w:rPr>
        <w:t xml:space="preserve"> </w:t>
      </w:r>
    </w:p>
    <w:p w14:paraId="7A7280E1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var a = </w:t>
      </w:r>
      <w:proofErr w:type="spellStart"/>
      <w:proofErr w:type="gramStart"/>
      <w:r w:rsidRPr="00AF342D">
        <w:rPr>
          <w:szCs w:val="21"/>
        </w:rPr>
        <w:t>quill.insertEmbed</w:t>
      </w:r>
      <w:proofErr w:type="spellEnd"/>
      <w:proofErr w:type="gramEnd"/>
      <w:r w:rsidRPr="00AF342D">
        <w:rPr>
          <w:szCs w:val="21"/>
        </w:rPr>
        <w:t>(length, 'image', response.data.url);</w:t>
      </w:r>
    </w:p>
    <w:p w14:paraId="17B3FF20" w14:textId="0EB1C0AA" w:rsidR="00AF342D" w:rsidRPr="00AF342D" w:rsidRDefault="00AF342D" w:rsidP="006C4378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console.log(a);</w:t>
      </w:r>
      <w:r w:rsidRPr="00AF342D">
        <w:rPr>
          <w:rFonts w:hint="eastAsia"/>
          <w:szCs w:val="21"/>
        </w:rPr>
        <w:t xml:space="preserve"> </w:t>
      </w:r>
    </w:p>
    <w:p w14:paraId="6F4F2253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lastRenderedPageBreak/>
        <w:t xml:space="preserve">                            </w:t>
      </w:r>
      <w:proofErr w:type="spellStart"/>
      <w:proofErr w:type="gramStart"/>
      <w:r w:rsidRPr="00AF342D">
        <w:rPr>
          <w:szCs w:val="21"/>
        </w:rPr>
        <w:t>quill.setSelection</w:t>
      </w:r>
      <w:proofErr w:type="spellEnd"/>
      <w:proofErr w:type="gramEnd"/>
      <w:r w:rsidRPr="00AF342D">
        <w:rPr>
          <w:szCs w:val="21"/>
        </w:rPr>
        <w:t>(length + 1);</w:t>
      </w:r>
    </w:p>
    <w:p w14:paraId="49E4B0BB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655CC30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</w:t>
      </w:r>
    </w:p>
    <w:p w14:paraId="32B3069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 else {</w:t>
      </w:r>
    </w:p>
    <w:p w14:paraId="19108BED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2AD4B800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3DA3949E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rFonts w:hint="eastAsia"/>
          <w:szCs w:val="21"/>
        </w:rPr>
        <w:t xml:space="preserve">                            </w:t>
      </w:r>
      <w:proofErr w:type="spellStart"/>
      <w:proofErr w:type="gramStart"/>
      <w:r w:rsidRPr="00AF342D">
        <w:rPr>
          <w:rFonts w:hint="eastAsia"/>
          <w:szCs w:val="21"/>
        </w:rPr>
        <w:t>this.$</w:t>
      </w:r>
      <w:proofErr w:type="gramEnd"/>
      <w:r w:rsidRPr="00AF342D">
        <w:rPr>
          <w:rFonts w:hint="eastAsia"/>
          <w:szCs w:val="21"/>
        </w:rPr>
        <w:t>message</w:t>
      </w:r>
      <w:proofErr w:type="spellEnd"/>
      <w:r w:rsidRPr="00AF342D">
        <w:rPr>
          <w:rFonts w:hint="eastAsia"/>
          <w:szCs w:val="21"/>
        </w:rPr>
        <w:t>('</w:t>
      </w:r>
      <w:r w:rsidRPr="00AF342D">
        <w:rPr>
          <w:rFonts w:hint="eastAsia"/>
          <w:szCs w:val="21"/>
        </w:rPr>
        <w:t>插入失败</w:t>
      </w:r>
      <w:r w:rsidRPr="00AF342D">
        <w:rPr>
          <w:rFonts w:hint="eastAsia"/>
          <w:szCs w:val="21"/>
        </w:rPr>
        <w:t>,</w:t>
      </w:r>
      <w:r w:rsidRPr="00AF342D">
        <w:rPr>
          <w:rFonts w:hint="eastAsia"/>
          <w:szCs w:val="21"/>
        </w:rPr>
        <w:t>请重试</w:t>
      </w:r>
      <w:r w:rsidRPr="00AF342D">
        <w:rPr>
          <w:rFonts w:hint="eastAsia"/>
          <w:szCs w:val="21"/>
        </w:rPr>
        <w:t>')</w:t>
      </w:r>
    </w:p>
    <w:p w14:paraId="4789493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    }</w:t>
      </w:r>
    </w:p>
    <w:p w14:paraId="78CA9852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}</w:t>
      </w:r>
      <w:proofErr w:type="gramStart"/>
      <w:r w:rsidRPr="00AF342D">
        <w:rPr>
          <w:szCs w:val="21"/>
        </w:rPr>
        <w:t>).catch</w:t>
      </w:r>
      <w:proofErr w:type="gramEnd"/>
      <w:r w:rsidRPr="00AF342D">
        <w:rPr>
          <w:szCs w:val="21"/>
        </w:rPr>
        <w:t>(function (error) {</w:t>
      </w:r>
    </w:p>
    <w:p w14:paraId="0F427DB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this.$</w:t>
      </w:r>
      <w:proofErr w:type="gramEnd"/>
      <w:r w:rsidRPr="00AF342D">
        <w:rPr>
          <w:szCs w:val="21"/>
        </w:rPr>
        <w:t>message</w:t>
      </w:r>
      <w:proofErr w:type="spellEnd"/>
      <w:r w:rsidRPr="00AF342D">
        <w:rPr>
          <w:szCs w:val="21"/>
        </w:rPr>
        <w:t>(error);</w:t>
      </w:r>
    </w:p>
    <w:p w14:paraId="04DDE678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that.showFloat</w:t>
      </w:r>
      <w:proofErr w:type="spellEnd"/>
      <w:proofErr w:type="gramEnd"/>
      <w:r w:rsidRPr="00AF342D">
        <w:rPr>
          <w:szCs w:val="21"/>
        </w:rPr>
        <w:t xml:space="preserve"> = false;</w:t>
      </w:r>
    </w:p>
    <w:p w14:paraId="4FDF4F47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    </w:t>
      </w:r>
      <w:proofErr w:type="spellStart"/>
      <w:proofErr w:type="gramStart"/>
      <w:r w:rsidRPr="00AF342D">
        <w:rPr>
          <w:szCs w:val="21"/>
        </w:rPr>
        <w:t>that.upimgShow</w:t>
      </w:r>
      <w:proofErr w:type="spellEnd"/>
      <w:proofErr w:type="gramEnd"/>
      <w:r w:rsidRPr="00AF342D">
        <w:rPr>
          <w:szCs w:val="21"/>
        </w:rPr>
        <w:t xml:space="preserve"> = false</w:t>
      </w:r>
    </w:p>
    <w:p w14:paraId="44F12DC9" w14:textId="77777777" w:rsidR="00AF342D" w:rsidRP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    })</w:t>
      </w:r>
    </w:p>
    <w:p w14:paraId="11017322" w14:textId="36E0D8E4" w:rsidR="00AF342D" w:rsidRDefault="00AF342D" w:rsidP="00AF342D">
      <w:pPr>
        <w:spacing w:line="300" w:lineRule="auto"/>
        <w:ind w:firstLine="420"/>
        <w:rPr>
          <w:szCs w:val="21"/>
        </w:rPr>
      </w:pPr>
      <w:r w:rsidRPr="00AF342D">
        <w:rPr>
          <w:szCs w:val="21"/>
        </w:rPr>
        <w:t xml:space="preserve">            }</w:t>
      </w:r>
    </w:p>
    <w:p w14:paraId="6AED795E" w14:textId="65184F10" w:rsidR="006C4378" w:rsidRDefault="006C4378" w:rsidP="00AF342D">
      <w:pPr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后端代码如下：</w:t>
      </w:r>
    </w:p>
    <w:p w14:paraId="2AD3A3E1" w14:textId="59839C6E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>@</w:t>
      </w:r>
      <w:proofErr w:type="spellStart"/>
      <w:r w:rsidRPr="006C4378">
        <w:rPr>
          <w:szCs w:val="21"/>
        </w:rPr>
        <w:t>RequestMapping</w:t>
      </w:r>
      <w:proofErr w:type="spellEnd"/>
      <w:r w:rsidRPr="006C4378">
        <w:rPr>
          <w:szCs w:val="21"/>
        </w:rPr>
        <w:t>("</w:t>
      </w:r>
      <w:proofErr w:type="spellStart"/>
      <w:r w:rsidRPr="006C4378">
        <w:rPr>
          <w:szCs w:val="21"/>
        </w:rPr>
        <w:t>uploadFile</w:t>
      </w:r>
      <w:proofErr w:type="spellEnd"/>
      <w:r w:rsidRPr="006C4378">
        <w:rPr>
          <w:szCs w:val="21"/>
        </w:rPr>
        <w:t>")</w:t>
      </w:r>
    </w:p>
    <w:p w14:paraId="1442AAA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public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</w:t>
      </w:r>
      <w:proofErr w:type="spellStart"/>
      <w:r w:rsidRPr="006C4378">
        <w:rPr>
          <w:szCs w:val="21"/>
        </w:rPr>
        <w:t>uploadFile</w:t>
      </w:r>
      <w:proofErr w:type="spellEnd"/>
      <w:r w:rsidRPr="006C4378">
        <w:rPr>
          <w:szCs w:val="21"/>
        </w:rPr>
        <w:t>(@</w:t>
      </w:r>
      <w:proofErr w:type="spellStart"/>
      <w:r w:rsidRPr="006C4378">
        <w:rPr>
          <w:szCs w:val="21"/>
        </w:rPr>
        <w:t>RequestParam</w:t>
      </w:r>
      <w:proofErr w:type="spellEnd"/>
      <w:r w:rsidRPr="006C4378">
        <w:rPr>
          <w:szCs w:val="21"/>
        </w:rPr>
        <w:t xml:space="preserve">("file") </w:t>
      </w:r>
      <w:proofErr w:type="spellStart"/>
      <w:r w:rsidRPr="006C4378">
        <w:rPr>
          <w:szCs w:val="21"/>
        </w:rPr>
        <w:t>MultipartFile</w:t>
      </w:r>
      <w:proofErr w:type="spellEnd"/>
      <w:r w:rsidRPr="006C4378">
        <w:rPr>
          <w:szCs w:val="21"/>
        </w:rPr>
        <w:t xml:space="preserve"> file) throws </w:t>
      </w:r>
      <w:proofErr w:type="spellStart"/>
      <w:r w:rsidRPr="006C4378">
        <w:rPr>
          <w:szCs w:val="21"/>
        </w:rPr>
        <w:t>IOException</w:t>
      </w:r>
      <w:proofErr w:type="spellEnd"/>
      <w:r w:rsidRPr="006C4378">
        <w:rPr>
          <w:szCs w:val="21"/>
        </w:rPr>
        <w:t xml:space="preserve"> {</w:t>
      </w:r>
    </w:p>
    <w:p w14:paraId="5C9ABB09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 xml:space="preserve"> = new </w:t>
      </w:r>
      <w:proofErr w:type="spellStart"/>
      <w:proofErr w:type="gram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(</w:t>
      </w:r>
      <w:proofErr w:type="gramEnd"/>
      <w:r w:rsidRPr="006C4378">
        <w:rPr>
          <w:szCs w:val="21"/>
        </w:rPr>
        <w:t>);</w:t>
      </w:r>
    </w:p>
    <w:p w14:paraId="370642B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(file == null) {</w:t>
      </w:r>
    </w:p>
    <w:p w14:paraId="0639C597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("1");</w:t>
      </w:r>
    </w:p>
    <w:p w14:paraId="715DEF4B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3BB20E5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38DD612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String name = </w:t>
      </w:r>
      <w:proofErr w:type="spellStart"/>
      <w:proofErr w:type="gramStart"/>
      <w:r w:rsidRPr="006C4378">
        <w:rPr>
          <w:szCs w:val="21"/>
        </w:rPr>
        <w:t>file.getOriginalFilename</w:t>
      </w:r>
      <w:proofErr w:type="spellEnd"/>
      <w:proofErr w:type="gramEnd"/>
      <w:r w:rsidRPr="006C4378">
        <w:rPr>
          <w:szCs w:val="21"/>
        </w:rPr>
        <w:t>();</w:t>
      </w:r>
    </w:p>
    <w:p w14:paraId="1FE4A91A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</w:t>
      </w:r>
      <w:proofErr w:type="spellStart"/>
      <w:r w:rsidRPr="006C4378">
        <w:rPr>
          <w:szCs w:val="21"/>
        </w:rPr>
        <w:t>StringUtils.isEmpty</w:t>
      </w:r>
      <w:proofErr w:type="spellEnd"/>
      <w:r w:rsidRPr="006C4378">
        <w:rPr>
          <w:szCs w:val="21"/>
        </w:rPr>
        <w:t>(name)) {</w:t>
      </w:r>
    </w:p>
    <w:p w14:paraId="22380A1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("1");</w:t>
      </w:r>
    </w:p>
    <w:p w14:paraId="5AE6C37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61E52975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2F74520F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if (new </w:t>
      </w:r>
      <w:proofErr w:type="gramStart"/>
      <w:r w:rsidRPr="006C4378">
        <w:rPr>
          <w:szCs w:val="21"/>
        </w:rPr>
        <w:t>File(</w:t>
      </w:r>
      <w:proofErr w:type="spellStart"/>
      <w:proofErr w:type="gramEnd"/>
      <w:r w:rsidRPr="006C4378">
        <w:rPr>
          <w:szCs w:val="21"/>
        </w:rPr>
        <w:t>filePath</w:t>
      </w:r>
      <w:proofErr w:type="spellEnd"/>
      <w:r w:rsidRPr="006C4378">
        <w:rPr>
          <w:szCs w:val="21"/>
        </w:rPr>
        <w:t xml:space="preserve"> + name).exists()) {</w:t>
      </w:r>
    </w:p>
    <w:p w14:paraId="1C7CDA2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("0");</w:t>
      </w:r>
    </w:p>
    <w:p w14:paraId="7CC9AF54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</w:t>
      </w:r>
      <w:proofErr w:type="spellStart"/>
      <w:r w:rsidRPr="006C4378">
        <w:rPr>
          <w:szCs w:val="21"/>
        </w:rPr>
        <w:t>uploadResp.setUrl</w:t>
      </w:r>
      <w:proofErr w:type="spellEnd"/>
      <w:r w:rsidRPr="006C4378">
        <w:rPr>
          <w:szCs w:val="21"/>
        </w:rPr>
        <w:t>("http://127.0.0.1:8010/" + name);</w:t>
      </w:r>
    </w:p>
    <w:p w14:paraId="60582D50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31CF436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}</w:t>
      </w:r>
    </w:p>
    <w:p w14:paraId="7758E0F6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File </w:t>
      </w:r>
      <w:proofErr w:type="spellStart"/>
      <w:r w:rsidRPr="006C4378">
        <w:rPr>
          <w:szCs w:val="21"/>
        </w:rPr>
        <w:t>newFile</w:t>
      </w:r>
      <w:proofErr w:type="spellEnd"/>
      <w:r w:rsidRPr="006C4378">
        <w:rPr>
          <w:szCs w:val="21"/>
        </w:rPr>
        <w:t xml:space="preserve"> = new </w:t>
      </w:r>
      <w:proofErr w:type="gramStart"/>
      <w:r w:rsidRPr="006C4378">
        <w:rPr>
          <w:szCs w:val="21"/>
        </w:rPr>
        <w:t>File(</w:t>
      </w:r>
      <w:proofErr w:type="spellStart"/>
      <w:proofErr w:type="gramEnd"/>
      <w:r w:rsidRPr="006C4378">
        <w:rPr>
          <w:szCs w:val="21"/>
        </w:rPr>
        <w:t>filePath</w:t>
      </w:r>
      <w:proofErr w:type="spellEnd"/>
      <w:r w:rsidRPr="006C4378">
        <w:rPr>
          <w:szCs w:val="21"/>
        </w:rPr>
        <w:t xml:space="preserve"> + name);</w:t>
      </w:r>
    </w:p>
    <w:p w14:paraId="27BB3FD2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proofErr w:type="gramStart"/>
      <w:r w:rsidRPr="006C4378">
        <w:rPr>
          <w:szCs w:val="21"/>
        </w:rPr>
        <w:t>file.transferTo</w:t>
      </w:r>
      <w:proofErr w:type="spellEnd"/>
      <w:proofErr w:type="gramEnd"/>
      <w:r w:rsidRPr="006C4378">
        <w:rPr>
          <w:szCs w:val="21"/>
        </w:rPr>
        <w:t>(</w:t>
      </w:r>
      <w:proofErr w:type="spellStart"/>
      <w:r w:rsidRPr="006C4378">
        <w:rPr>
          <w:szCs w:val="21"/>
        </w:rPr>
        <w:t>newFile</w:t>
      </w:r>
      <w:proofErr w:type="spellEnd"/>
      <w:r w:rsidRPr="006C4378">
        <w:rPr>
          <w:szCs w:val="21"/>
        </w:rPr>
        <w:t>);</w:t>
      </w:r>
    </w:p>
    <w:p w14:paraId="558C17E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uploadResp.setError</w:t>
      </w:r>
      <w:proofErr w:type="spellEnd"/>
      <w:r w:rsidRPr="006C4378">
        <w:rPr>
          <w:szCs w:val="21"/>
        </w:rPr>
        <w:t>("0");</w:t>
      </w:r>
    </w:p>
    <w:p w14:paraId="7A7DF718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</w:t>
      </w:r>
      <w:proofErr w:type="spellStart"/>
      <w:r w:rsidRPr="006C4378">
        <w:rPr>
          <w:szCs w:val="21"/>
        </w:rPr>
        <w:t>uploadResp.setUrl</w:t>
      </w:r>
      <w:proofErr w:type="spellEnd"/>
      <w:r w:rsidRPr="006C4378">
        <w:rPr>
          <w:szCs w:val="21"/>
        </w:rPr>
        <w:t>("http://127.0.0.1:8010/" + name);</w:t>
      </w:r>
    </w:p>
    <w:p w14:paraId="4D7D4F6D" w14:textId="77777777" w:rsidR="006C4378" w:rsidRPr="006C4378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    return </w:t>
      </w:r>
      <w:proofErr w:type="spellStart"/>
      <w:r w:rsidRPr="006C4378">
        <w:rPr>
          <w:szCs w:val="21"/>
        </w:rPr>
        <w:t>uploadResp</w:t>
      </w:r>
      <w:proofErr w:type="spellEnd"/>
      <w:r w:rsidRPr="006C4378">
        <w:rPr>
          <w:szCs w:val="21"/>
        </w:rPr>
        <w:t>;</w:t>
      </w:r>
    </w:p>
    <w:p w14:paraId="709E0A07" w14:textId="5B5CDE3D" w:rsidR="006C4378" w:rsidRPr="00AF342D" w:rsidRDefault="006C4378" w:rsidP="006C4378">
      <w:pPr>
        <w:spacing w:line="300" w:lineRule="auto"/>
        <w:ind w:firstLine="420"/>
        <w:rPr>
          <w:szCs w:val="21"/>
        </w:rPr>
      </w:pPr>
      <w:r w:rsidRPr="006C4378">
        <w:rPr>
          <w:szCs w:val="21"/>
        </w:rPr>
        <w:t xml:space="preserve">    }</w:t>
      </w:r>
    </w:p>
    <w:bookmarkEnd w:id="199"/>
    <w:p w14:paraId="59AE5714" w14:textId="77777777" w:rsidR="00C2337D" w:rsidRPr="00C2337D" w:rsidRDefault="00C2337D" w:rsidP="006C4378">
      <w:pPr>
        <w:pStyle w:val="ad"/>
        <w:spacing w:after="0" w:line="360" w:lineRule="auto"/>
        <w:ind w:firstLineChars="0" w:firstLine="0"/>
        <w:rPr>
          <w:sz w:val="24"/>
        </w:rPr>
        <w:sectPr w:rsidR="00C2337D" w:rsidRPr="00C2337D" w:rsidSect="00AD30AC">
          <w:headerReference w:type="default" r:id="rId52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04F72D6" w14:textId="45EB33A3" w:rsidR="00C8504F" w:rsidRPr="002A4EB8" w:rsidRDefault="00C8504F" w:rsidP="000A524A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227" w:name="_Toc188433606"/>
      <w:bookmarkStart w:id="228" w:name="_Toc335598672"/>
      <w:bookmarkStart w:id="229" w:name="_Toc6841206"/>
      <w:bookmarkStart w:id="230" w:name="_Toc6842003"/>
      <w:bookmarkStart w:id="231" w:name="_Toc6873479"/>
      <w:r w:rsidRPr="002A4EB8">
        <w:rPr>
          <w:rFonts w:eastAsia="黑体"/>
          <w:b w:val="0"/>
          <w:noProof/>
        </w:rPr>
        <w:lastRenderedPageBreak/>
        <w:t>第</w:t>
      </w:r>
      <w:r w:rsidR="00DA114F">
        <w:rPr>
          <w:rFonts w:eastAsia="黑体" w:hint="eastAsia"/>
          <w:b w:val="0"/>
          <w:noProof/>
        </w:rPr>
        <w:t>5</w:t>
      </w:r>
      <w:r w:rsidRPr="002A4EB8">
        <w:rPr>
          <w:rFonts w:eastAsia="黑体"/>
          <w:b w:val="0"/>
          <w:noProof/>
        </w:rPr>
        <w:t>章　系统测试</w:t>
      </w:r>
      <w:bookmarkEnd w:id="227"/>
      <w:bookmarkEnd w:id="228"/>
      <w:bookmarkEnd w:id="229"/>
      <w:bookmarkEnd w:id="230"/>
      <w:bookmarkEnd w:id="231"/>
    </w:p>
    <w:p w14:paraId="0DAD0F2E" w14:textId="5AA0C061" w:rsidR="00DD5353" w:rsidRPr="007025E3" w:rsidRDefault="00F038D5" w:rsidP="00D51B62">
      <w:pPr>
        <w:spacing w:line="360" w:lineRule="auto"/>
        <w:ind w:firstLineChars="200" w:firstLine="480"/>
        <w:rPr>
          <w:color w:val="FF0000"/>
          <w:sz w:val="24"/>
        </w:rPr>
      </w:pPr>
      <w:bookmarkStart w:id="232" w:name="_Toc188433607"/>
      <w:bookmarkStart w:id="233" w:name="_Toc335598673"/>
      <w:r>
        <w:rPr>
          <w:rFonts w:hint="eastAsia"/>
          <w:sz w:val="24"/>
        </w:rPr>
        <w:t>本系统的功能测试使用“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”测试模型，在开发的时候同步进行，功能开发完后对非功能测试，如</w:t>
      </w:r>
      <w:r w:rsidR="00184258">
        <w:rPr>
          <w:rFonts w:hint="eastAsia"/>
          <w:sz w:val="24"/>
        </w:rPr>
        <w:t>兼容性</w:t>
      </w:r>
      <w:r>
        <w:rPr>
          <w:rFonts w:hint="eastAsia"/>
          <w:sz w:val="24"/>
        </w:rPr>
        <w:t>测试等。以下是对核心功能测试</w:t>
      </w:r>
      <w:r w:rsidR="000F3FFA">
        <w:rPr>
          <w:rFonts w:hint="eastAsia"/>
          <w:sz w:val="24"/>
        </w:rPr>
        <w:t>、</w:t>
      </w:r>
      <w:r w:rsidR="00184258">
        <w:rPr>
          <w:rFonts w:hint="eastAsia"/>
          <w:sz w:val="24"/>
        </w:rPr>
        <w:t>非功能测试</w:t>
      </w:r>
      <w:r>
        <w:rPr>
          <w:rFonts w:hint="eastAsia"/>
          <w:sz w:val="24"/>
        </w:rPr>
        <w:t>进行简单说明。</w:t>
      </w:r>
    </w:p>
    <w:p w14:paraId="111AA879" w14:textId="281B6EAF" w:rsidR="00CB2697" w:rsidRDefault="008E00E3" w:rsidP="00184D36">
      <w:pPr>
        <w:pStyle w:val="2"/>
      </w:pPr>
      <w:bookmarkStart w:id="234" w:name="_Toc6841207"/>
      <w:bookmarkStart w:id="235" w:name="_Toc6842004"/>
      <w:bookmarkStart w:id="236" w:name="_Toc6873480"/>
      <w:r>
        <w:rPr>
          <w:rFonts w:hint="eastAsia"/>
        </w:rPr>
        <w:t>5</w:t>
      </w:r>
      <w:r w:rsidRPr="00921D27">
        <w:t>.</w:t>
      </w:r>
      <w:bookmarkEnd w:id="232"/>
      <w:bookmarkEnd w:id="233"/>
      <w:r>
        <w:rPr>
          <w:rFonts w:hint="eastAsia"/>
        </w:rPr>
        <w:t xml:space="preserve">1 </w:t>
      </w:r>
      <w:r>
        <w:rPr>
          <w:rFonts w:hint="eastAsia"/>
        </w:rPr>
        <w:t>功能测试</w:t>
      </w:r>
      <w:bookmarkEnd w:id="234"/>
      <w:bookmarkEnd w:id="235"/>
      <w:bookmarkEnd w:id="236"/>
    </w:p>
    <w:p w14:paraId="764B60B5" w14:textId="23BBCC40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本系统主要对核心模块：内容编辑模块、个人中心模块进行测试，测试内容如下：</w:t>
      </w:r>
    </w:p>
    <w:p w14:paraId="44C9EF52" w14:textId="4806EBCB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1</w:t>
      </w:r>
      <w:r>
        <w:rPr>
          <w:rFonts w:eastAsia="黑体" w:hint="eastAsia"/>
          <w:sz w:val="24"/>
        </w:rPr>
        <w:t>）</w:t>
      </w:r>
      <w:r w:rsidR="00F038D5">
        <w:rPr>
          <w:rFonts w:eastAsia="黑体" w:hint="eastAsia"/>
          <w:sz w:val="24"/>
        </w:rPr>
        <w:t>内容编辑</w:t>
      </w:r>
      <w:r>
        <w:rPr>
          <w:rFonts w:eastAsia="黑体" w:hint="eastAsia"/>
          <w:sz w:val="24"/>
        </w:rPr>
        <w:t>模块功能测试</w:t>
      </w:r>
    </w:p>
    <w:p w14:paraId="11EF0877" w14:textId="37410E34" w:rsidR="00AE4E5E" w:rsidRDefault="00F038D5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内容编辑模块功能测试分为：图片插入、视频插入</w:t>
      </w:r>
      <w:r w:rsidR="00AE4E5E">
        <w:rPr>
          <w:rFonts w:hint="eastAsia"/>
          <w:sz w:val="24"/>
        </w:rPr>
        <w:t>。</w:t>
      </w:r>
      <w:r>
        <w:rPr>
          <w:rFonts w:hint="eastAsia"/>
          <w:sz w:val="24"/>
        </w:rPr>
        <w:t>测试用例如下：</w:t>
      </w:r>
    </w:p>
    <w:p w14:paraId="1A247162" w14:textId="5693855A" w:rsidR="00AE4E5E" w:rsidRDefault="00AE4E5E" w:rsidP="00AE4E5E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 w:rsidR="00F038D5">
        <w:rPr>
          <w:szCs w:val="21"/>
        </w:rPr>
        <w:t>1</w:t>
      </w:r>
      <w:r w:rsidR="00F038D5">
        <w:rPr>
          <w:rFonts w:hint="eastAsia"/>
          <w:szCs w:val="21"/>
        </w:rPr>
        <w:t>图片插入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7"/>
        <w:gridCol w:w="1502"/>
        <w:gridCol w:w="3969"/>
        <w:gridCol w:w="1985"/>
      </w:tblGrid>
      <w:tr w:rsidR="00AE4E5E" w14:paraId="3129D7BF" w14:textId="77777777" w:rsidTr="00CD4A7B">
        <w:trPr>
          <w:trHeight w:val="778"/>
          <w:jc w:val="center"/>
        </w:trPr>
        <w:tc>
          <w:tcPr>
            <w:tcW w:w="1587" w:type="dxa"/>
            <w:vAlign w:val="center"/>
          </w:tcPr>
          <w:p w14:paraId="031E8044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442B6501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02" w:type="dxa"/>
            <w:vAlign w:val="center"/>
          </w:tcPr>
          <w:p w14:paraId="4FCEA8F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4634CECB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85" w:type="dxa"/>
            <w:vAlign w:val="center"/>
          </w:tcPr>
          <w:p w14:paraId="72EE0B0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AE4E5E" w14:paraId="7E228F20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2D4689E3" w14:textId="4E4DAD58" w:rsidR="00AE4E5E" w:rsidRDefault="00F038D5" w:rsidP="0029306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</w:t>
            </w:r>
            <w:r w:rsidR="0036436B">
              <w:rPr>
                <w:kern w:val="0"/>
                <w:szCs w:val="21"/>
              </w:rPr>
              <w:t>Img_01</w:t>
            </w:r>
          </w:p>
        </w:tc>
        <w:tc>
          <w:tcPr>
            <w:tcW w:w="1502" w:type="dxa"/>
            <w:vAlign w:val="center"/>
          </w:tcPr>
          <w:p w14:paraId="06249898" w14:textId="0308C23D" w:rsidR="00AE4E5E" w:rsidRDefault="0036436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正确图片格式上传</w:t>
            </w:r>
          </w:p>
        </w:tc>
        <w:tc>
          <w:tcPr>
            <w:tcW w:w="3969" w:type="dxa"/>
            <w:vAlign w:val="center"/>
          </w:tcPr>
          <w:p w14:paraId="44FEAB80" w14:textId="1554E30E" w:rsidR="00AE4E5E" w:rsidRDefault="00DA7C1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36436B">
              <w:rPr>
                <w:rFonts w:hint="eastAsia"/>
                <w:kern w:val="0"/>
                <w:szCs w:val="21"/>
              </w:rPr>
              <w:t>选择</w:t>
            </w:r>
            <w:proofErr w:type="spellStart"/>
            <w:r w:rsidR="0036436B">
              <w:rPr>
                <w:rFonts w:hint="eastAsia"/>
                <w:kern w:val="0"/>
                <w:szCs w:val="21"/>
              </w:rPr>
              <w:t>png</w:t>
            </w:r>
            <w:proofErr w:type="spellEnd"/>
            <w:r w:rsid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790634BF" w14:textId="5B0D1E1C" w:rsidR="00AE4E5E" w:rsidRDefault="0036436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系统提示上</w:t>
            </w:r>
            <w:proofErr w:type="gramStart"/>
            <w:r>
              <w:rPr>
                <w:rFonts w:hint="eastAsia"/>
                <w:kern w:val="0"/>
                <w:szCs w:val="21"/>
              </w:rPr>
              <w:t>传成功</w:t>
            </w:r>
            <w:proofErr w:type="gramEnd"/>
            <w:r>
              <w:rPr>
                <w:rFonts w:hint="eastAsia"/>
                <w:kern w:val="0"/>
                <w:szCs w:val="21"/>
              </w:rPr>
              <w:t>并成功插入</w:t>
            </w:r>
          </w:p>
        </w:tc>
      </w:tr>
      <w:tr w:rsidR="00AE4E5E" w14:paraId="5B0612F6" w14:textId="77777777" w:rsidTr="00CD4A7B">
        <w:trPr>
          <w:trHeight w:val="555"/>
          <w:jc w:val="center"/>
        </w:trPr>
        <w:tc>
          <w:tcPr>
            <w:tcW w:w="1587" w:type="dxa"/>
            <w:vAlign w:val="center"/>
          </w:tcPr>
          <w:p w14:paraId="0ED9B5B0" w14:textId="173D6C5B" w:rsidR="00AE4E5E" w:rsidRDefault="0036436B" w:rsidP="00293066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 w:rsidRPr="0036436B">
              <w:rPr>
                <w:kern w:val="0"/>
                <w:szCs w:val="21"/>
              </w:rPr>
              <w:t>addImg</w:t>
            </w:r>
            <w:proofErr w:type="spellEnd"/>
            <w:r w:rsidRPr="0036436B">
              <w:rPr>
                <w:rFonts w:hint="eastAsia"/>
                <w:kern w:val="0"/>
                <w:szCs w:val="21"/>
              </w:rPr>
              <w:t xml:space="preserve"> </w:t>
            </w:r>
            <w:r w:rsidR="00AE4E5E">
              <w:rPr>
                <w:rFonts w:hint="eastAsia"/>
                <w:kern w:val="0"/>
                <w:szCs w:val="21"/>
              </w:rPr>
              <w:t>_</w:t>
            </w:r>
            <w:r w:rsidR="00AE4E5E">
              <w:rPr>
                <w:kern w:val="0"/>
                <w:szCs w:val="21"/>
              </w:rPr>
              <w:t>0</w:t>
            </w:r>
            <w:r w:rsidR="00AE4E5E">
              <w:rPr>
                <w:rFonts w:hint="eastAsia"/>
                <w:kern w:val="0"/>
                <w:szCs w:val="21"/>
              </w:rPr>
              <w:t>2</w:t>
            </w:r>
          </w:p>
        </w:tc>
        <w:tc>
          <w:tcPr>
            <w:tcW w:w="1502" w:type="dxa"/>
            <w:vAlign w:val="center"/>
          </w:tcPr>
          <w:p w14:paraId="511BEC8A" w14:textId="3A7A5B2E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选择其他格式文件上传</w:t>
            </w:r>
          </w:p>
        </w:tc>
        <w:tc>
          <w:tcPr>
            <w:tcW w:w="3969" w:type="dxa"/>
            <w:vAlign w:val="center"/>
          </w:tcPr>
          <w:p w14:paraId="374E4E8A" w14:textId="7049E2DC" w:rsidR="00AE4E5E" w:rsidRDefault="00DA7C1B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点击上传图片，</w:t>
            </w:r>
            <w:r w:rsidR="002602E6" w:rsidRPr="0036436B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txt</w:t>
            </w:r>
            <w:r w:rsidR="002602E6" w:rsidRPr="0036436B">
              <w:rPr>
                <w:rFonts w:hint="eastAsia"/>
                <w:kern w:val="0"/>
                <w:szCs w:val="21"/>
              </w:rPr>
              <w:t>格式的</w:t>
            </w:r>
            <w:r w:rsidR="002602E6">
              <w:rPr>
                <w:rFonts w:hint="eastAsia"/>
                <w:kern w:val="0"/>
                <w:szCs w:val="21"/>
              </w:rPr>
              <w:t>文件</w:t>
            </w:r>
            <w:r w:rsidR="002602E6" w:rsidRPr="0036436B">
              <w:rPr>
                <w:rFonts w:hint="eastAsia"/>
                <w:kern w:val="0"/>
                <w:szCs w:val="21"/>
              </w:rPr>
              <w:t>进行插入</w:t>
            </w:r>
          </w:p>
        </w:tc>
        <w:tc>
          <w:tcPr>
            <w:tcW w:w="1985" w:type="dxa"/>
            <w:vAlign w:val="center"/>
          </w:tcPr>
          <w:p w14:paraId="5227C6E5" w14:textId="294952AA" w:rsidR="00AE4E5E" w:rsidRDefault="002602E6" w:rsidP="0029306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请选择图片格式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7871C23E" w14:textId="77777777" w:rsidR="00705AD9" w:rsidRDefault="00705AD9" w:rsidP="0036436B">
      <w:pPr>
        <w:spacing w:line="360" w:lineRule="auto"/>
        <w:rPr>
          <w:szCs w:val="21"/>
        </w:rPr>
      </w:pPr>
    </w:p>
    <w:p w14:paraId="3F35B225" w14:textId="2803DCF9" w:rsidR="00AE4E5E" w:rsidRDefault="00AE4E5E" w:rsidP="00AE4E5E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 xml:space="preserve">5.2 </w:t>
      </w:r>
      <w:r w:rsidR="002602E6">
        <w:rPr>
          <w:rFonts w:hint="eastAsia"/>
          <w:szCs w:val="21"/>
        </w:rPr>
        <w:t>视频插入用例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AE4E5E" w14:paraId="00D87B04" w14:textId="77777777" w:rsidTr="00CD4A7B">
        <w:trPr>
          <w:trHeight w:val="778"/>
          <w:jc w:val="center"/>
        </w:trPr>
        <w:tc>
          <w:tcPr>
            <w:tcW w:w="1580" w:type="dxa"/>
            <w:vAlign w:val="center"/>
          </w:tcPr>
          <w:p w14:paraId="0A000565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3DDB9FE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2D921AD7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591C6D3D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3297B3C6" w14:textId="77777777" w:rsidR="00AE4E5E" w:rsidRDefault="00AE4E5E" w:rsidP="00293066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78A980BC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0BF3F1E4" w14:textId="6DDFBD13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addVideo_01</w:t>
            </w:r>
          </w:p>
        </w:tc>
        <w:tc>
          <w:tcPr>
            <w:tcW w:w="1559" w:type="dxa"/>
            <w:vAlign w:val="center"/>
          </w:tcPr>
          <w:p w14:paraId="28937C77" w14:textId="19B23E02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选择正确视频格式上传</w:t>
            </w:r>
          </w:p>
        </w:tc>
        <w:tc>
          <w:tcPr>
            <w:tcW w:w="3969" w:type="dxa"/>
            <w:vAlign w:val="center"/>
          </w:tcPr>
          <w:p w14:paraId="3D1AAEE5" w14:textId="0E4D8D70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点击上传视频，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mp</w:t>
            </w:r>
            <w:r w:rsidR="002602E6">
              <w:rPr>
                <w:kern w:val="0"/>
                <w:szCs w:val="21"/>
              </w:rPr>
              <w:t>4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43B4583A" w14:textId="77777777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>
              <w:rPr>
                <w:rFonts w:hint="eastAsia"/>
                <w:kern w:val="0"/>
                <w:szCs w:val="21"/>
              </w:rPr>
              <w:t>添加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0181FEA2" w14:textId="77777777" w:rsidTr="00CD4A7B">
        <w:trPr>
          <w:trHeight w:val="555"/>
          <w:jc w:val="center"/>
        </w:trPr>
        <w:tc>
          <w:tcPr>
            <w:tcW w:w="1580" w:type="dxa"/>
            <w:vAlign w:val="center"/>
          </w:tcPr>
          <w:p w14:paraId="19BC9A12" w14:textId="42A95C54" w:rsidR="002602E6" w:rsidRDefault="002602E6" w:rsidP="002602E6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addVideo_02</w:t>
            </w:r>
          </w:p>
        </w:tc>
        <w:tc>
          <w:tcPr>
            <w:tcW w:w="1559" w:type="dxa"/>
            <w:vAlign w:val="center"/>
          </w:tcPr>
          <w:p w14:paraId="736F5C0F" w14:textId="45A9BC8E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选择其他格式文件上传</w:t>
            </w:r>
          </w:p>
        </w:tc>
        <w:tc>
          <w:tcPr>
            <w:tcW w:w="3969" w:type="dxa"/>
            <w:vAlign w:val="center"/>
          </w:tcPr>
          <w:p w14:paraId="122B9C25" w14:textId="706F93CE" w:rsidR="002602E6" w:rsidRDefault="00DA7C1B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点击上传视频，</w:t>
            </w:r>
            <w:r w:rsidR="002602E6">
              <w:rPr>
                <w:rFonts w:hint="eastAsia"/>
                <w:kern w:val="0"/>
                <w:szCs w:val="21"/>
              </w:rPr>
              <w:t>选择</w:t>
            </w:r>
            <w:r w:rsidR="002602E6">
              <w:rPr>
                <w:rFonts w:hint="eastAsia"/>
                <w:kern w:val="0"/>
                <w:szCs w:val="21"/>
              </w:rPr>
              <w:t>json</w:t>
            </w:r>
            <w:r w:rsidR="002602E6">
              <w:rPr>
                <w:rFonts w:hint="eastAsia"/>
                <w:kern w:val="0"/>
                <w:szCs w:val="21"/>
              </w:rPr>
              <w:t>格式的文件进行插入</w:t>
            </w:r>
          </w:p>
        </w:tc>
        <w:tc>
          <w:tcPr>
            <w:tcW w:w="1921" w:type="dxa"/>
            <w:vAlign w:val="center"/>
          </w:tcPr>
          <w:p w14:paraId="2E11F21D" w14:textId="47E4A80D" w:rsidR="002602E6" w:rsidRDefault="002602E6" w:rsidP="002602E6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>
              <w:rPr>
                <w:rFonts w:hint="eastAsia"/>
                <w:kern w:val="0"/>
                <w:szCs w:val="21"/>
              </w:rPr>
              <w:t>请选择视频格式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3CBF0575" w14:textId="77777777" w:rsidR="002602E6" w:rsidRDefault="002602E6" w:rsidP="00AE4E5E">
      <w:pPr>
        <w:spacing w:line="360" w:lineRule="auto"/>
        <w:jc w:val="center"/>
        <w:rPr>
          <w:szCs w:val="21"/>
        </w:rPr>
      </w:pPr>
    </w:p>
    <w:p w14:paraId="0C554293" w14:textId="5050352F" w:rsidR="00AE4E5E" w:rsidRDefault="00AE4E5E" w:rsidP="00AE4E5E">
      <w:pPr>
        <w:spacing w:line="360" w:lineRule="auto"/>
        <w:ind w:firstLineChars="200" w:firstLine="480"/>
        <w:rPr>
          <w:rFonts w:eastAsia="黑体"/>
          <w:sz w:val="24"/>
        </w:rPr>
      </w:pPr>
      <w:r>
        <w:rPr>
          <w:rFonts w:eastAsia="黑体" w:hint="eastAsia"/>
          <w:sz w:val="24"/>
        </w:rPr>
        <w:t>（</w:t>
      </w:r>
      <w:r>
        <w:rPr>
          <w:rFonts w:eastAsia="黑体" w:hint="eastAsia"/>
          <w:sz w:val="24"/>
        </w:rPr>
        <w:t>2</w:t>
      </w:r>
      <w:r>
        <w:rPr>
          <w:rFonts w:eastAsia="黑体" w:hint="eastAsia"/>
          <w:sz w:val="24"/>
        </w:rPr>
        <w:t>）</w:t>
      </w:r>
      <w:r w:rsidR="002602E6">
        <w:rPr>
          <w:rFonts w:eastAsia="黑体" w:hint="eastAsia"/>
          <w:sz w:val="24"/>
        </w:rPr>
        <w:t>个人中心</w:t>
      </w:r>
      <w:r>
        <w:rPr>
          <w:rFonts w:eastAsia="黑体" w:hint="eastAsia"/>
          <w:sz w:val="24"/>
        </w:rPr>
        <w:t>模块功能测试</w:t>
      </w:r>
    </w:p>
    <w:p w14:paraId="3DE7C583" w14:textId="33DD8AA9" w:rsidR="00AE4E5E" w:rsidRDefault="002602E6" w:rsidP="00AE4E5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个人中心模块功能测试包括：修改密码、编辑信息。</w:t>
      </w:r>
      <w:r w:rsidR="00AE4E5E">
        <w:rPr>
          <w:rFonts w:hint="eastAsia"/>
          <w:sz w:val="24"/>
        </w:rPr>
        <w:t>测试用例</w:t>
      </w:r>
      <w:r>
        <w:rPr>
          <w:rFonts w:hint="eastAsia"/>
          <w:sz w:val="24"/>
        </w:rPr>
        <w:t>如下</w:t>
      </w:r>
      <w:r w:rsidR="00AE4E5E">
        <w:rPr>
          <w:rFonts w:hint="eastAsia"/>
          <w:sz w:val="24"/>
        </w:rPr>
        <w:t>。</w:t>
      </w:r>
    </w:p>
    <w:p w14:paraId="582056B2" w14:textId="2CFC08DC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3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修改密码用例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764E581C" w14:textId="77777777" w:rsidTr="00C46118">
        <w:trPr>
          <w:trHeight w:val="778"/>
          <w:jc w:val="center"/>
        </w:trPr>
        <w:tc>
          <w:tcPr>
            <w:tcW w:w="1580" w:type="dxa"/>
            <w:vAlign w:val="center"/>
          </w:tcPr>
          <w:p w14:paraId="6BAAC8EC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用例</w:t>
            </w:r>
          </w:p>
          <w:p w14:paraId="11EAF2E8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7D757AC8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1EF435F5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19C6AFAE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264B101D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36972953" w14:textId="2212915C" w:rsidR="002602E6" w:rsidRDefault="002602E6" w:rsidP="00C46118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updatePassword_01</w:t>
            </w:r>
          </w:p>
        </w:tc>
        <w:tc>
          <w:tcPr>
            <w:tcW w:w="1559" w:type="dxa"/>
            <w:vAlign w:val="center"/>
          </w:tcPr>
          <w:p w14:paraId="6019386E" w14:textId="7AB06B21" w:rsidR="002602E6" w:rsidRDefault="00130169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修改密码</w:t>
            </w:r>
          </w:p>
        </w:tc>
        <w:tc>
          <w:tcPr>
            <w:tcW w:w="3969" w:type="dxa"/>
            <w:vAlign w:val="center"/>
          </w:tcPr>
          <w:p w14:paraId="4296C7A6" w14:textId="52CDF863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点击修改密码，输入正确原密码，输入新密码并正确输入重复密码</w:t>
            </w:r>
          </w:p>
        </w:tc>
        <w:tc>
          <w:tcPr>
            <w:tcW w:w="1921" w:type="dxa"/>
            <w:vAlign w:val="center"/>
          </w:tcPr>
          <w:p w14:paraId="2D761687" w14:textId="2B68C27E" w:rsidR="002602E6" w:rsidRDefault="002602E6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338EBCB2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28B5DE8F" w14:textId="0325974A" w:rsidR="002602E6" w:rsidRDefault="002602E6" w:rsidP="00C46118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updatePassword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_02</w:t>
            </w:r>
          </w:p>
        </w:tc>
        <w:tc>
          <w:tcPr>
            <w:tcW w:w="1559" w:type="dxa"/>
            <w:vAlign w:val="center"/>
          </w:tcPr>
          <w:p w14:paraId="6427EC5D" w14:textId="255124F9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输入错误原密码</w:t>
            </w:r>
          </w:p>
        </w:tc>
        <w:tc>
          <w:tcPr>
            <w:tcW w:w="3969" w:type="dxa"/>
            <w:vAlign w:val="center"/>
          </w:tcPr>
          <w:p w14:paraId="6AA39282" w14:textId="74C2AF57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点击修改密码，输入错误原密码，输入新密码并正确输入重复密码</w:t>
            </w:r>
          </w:p>
        </w:tc>
        <w:tc>
          <w:tcPr>
            <w:tcW w:w="1921" w:type="dxa"/>
            <w:vAlign w:val="center"/>
          </w:tcPr>
          <w:p w14:paraId="2038868E" w14:textId="21E0C3CF" w:rsidR="002602E6" w:rsidRDefault="002602E6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DA7C1B">
              <w:rPr>
                <w:rFonts w:hint="eastAsia"/>
                <w:kern w:val="0"/>
                <w:szCs w:val="21"/>
              </w:rPr>
              <w:t>原密码错误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DA7C1B" w14:paraId="6A30824E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0EFE36CF" w14:textId="0497070F" w:rsidR="00DA7C1B" w:rsidRDefault="00DA7C1B" w:rsidP="00C46118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updatePassword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_0</w:t>
            </w:r>
            <w:r>
              <w:rPr>
                <w:kern w:val="0"/>
                <w:szCs w:val="21"/>
              </w:rPr>
              <w:t>3</w:t>
            </w:r>
          </w:p>
        </w:tc>
        <w:tc>
          <w:tcPr>
            <w:tcW w:w="1559" w:type="dxa"/>
            <w:vAlign w:val="center"/>
          </w:tcPr>
          <w:p w14:paraId="498949DD" w14:textId="5114064F" w:rsidR="00DA7C1B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输入重复密码错误</w:t>
            </w:r>
          </w:p>
        </w:tc>
        <w:tc>
          <w:tcPr>
            <w:tcW w:w="3969" w:type="dxa"/>
            <w:vAlign w:val="center"/>
          </w:tcPr>
          <w:p w14:paraId="32E372A3" w14:textId="5ED214F0" w:rsidR="00DA7C1B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点击修改密码，输入正确原密码，输入新密码并输入错误重复密码</w:t>
            </w:r>
          </w:p>
        </w:tc>
        <w:tc>
          <w:tcPr>
            <w:tcW w:w="1921" w:type="dxa"/>
            <w:vAlign w:val="center"/>
          </w:tcPr>
          <w:p w14:paraId="5AB19867" w14:textId="08247CE9" w:rsidR="00DA7C1B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Pr="00DA7C1B">
              <w:rPr>
                <w:rFonts w:hint="eastAsia"/>
                <w:kern w:val="0"/>
                <w:szCs w:val="21"/>
              </w:rPr>
              <w:t>两次输入密码不一致</w:t>
            </w:r>
            <w:r w:rsidRPr="00DA7C1B">
              <w:rPr>
                <w:rFonts w:hint="eastAsia"/>
                <w:kern w:val="0"/>
                <w:szCs w:val="21"/>
              </w:rPr>
              <w:t>!</w:t>
            </w:r>
            <w:r>
              <w:rPr>
                <w:kern w:val="0"/>
                <w:szCs w:val="21"/>
              </w:rPr>
              <w:t>”</w:t>
            </w:r>
          </w:p>
        </w:tc>
      </w:tr>
    </w:tbl>
    <w:p w14:paraId="48E648AB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6E24720B" w14:textId="627F4E28" w:rsidR="002602E6" w:rsidRDefault="002602E6" w:rsidP="002602E6">
      <w:pPr>
        <w:spacing w:line="36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表</w:t>
      </w:r>
      <w:r>
        <w:rPr>
          <w:rFonts w:hint="eastAsia"/>
          <w:szCs w:val="21"/>
        </w:rPr>
        <w:t>5.</w:t>
      </w:r>
      <w:r>
        <w:rPr>
          <w:szCs w:val="21"/>
        </w:rPr>
        <w:t>4</w:t>
      </w:r>
      <w:r>
        <w:rPr>
          <w:rFonts w:hint="eastAsia"/>
          <w:szCs w:val="21"/>
        </w:rPr>
        <w:t xml:space="preserve"> </w:t>
      </w:r>
      <w:r w:rsidR="00DA7C1B">
        <w:rPr>
          <w:rFonts w:hint="eastAsia"/>
          <w:szCs w:val="21"/>
        </w:rPr>
        <w:t>编辑信息</w:t>
      </w:r>
      <w:r>
        <w:rPr>
          <w:rFonts w:hint="eastAsia"/>
          <w:szCs w:val="21"/>
        </w:rPr>
        <w:t>用例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0"/>
        <w:gridCol w:w="1559"/>
        <w:gridCol w:w="3969"/>
        <w:gridCol w:w="1921"/>
      </w:tblGrid>
      <w:tr w:rsidR="002602E6" w14:paraId="33BA3CE0" w14:textId="77777777" w:rsidTr="00C46118">
        <w:trPr>
          <w:trHeight w:val="778"/>
          <w:jc w:val="center"/>
        </w:trPr>
        <w:tc>
          <w:tcPr>
            <w:tcW w:w="1580" w:type="dxa"/>
            <w:vAlign w:val="center"/>
          </w:tcPr>
          <w:p w14:paraId="07380710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lastRenderedPageBreak/>
              <w:t>用例</w:t>
            </w:r>
          </w:p>
          <w:p w14:paraId="0B73960E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编号</w:t>
            </w:r>
          </w:p>
        </w:tc>
        <w:tc>
          <w:tcPr>
            <w:tcW w:w="1559" w:type="dxa"/>
            <w:vAlign w:val="center"/>
          </w:tcPr>
          <w:p w14:paraId="6C505520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测试用例描述</w:t>
            </w:r>
          </w:p>
        </w:tc>
        <w:tc>
          <w:tcPr>
            <w:tcW w:w="3969" w:type="dxa"/>
            <w:vAlign w:val="center"/>
          </w:tcPr>
          <w:p w14:paraId="60DE95BF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操作过程及数据</w:t>
            </w:r>
          </w:p>
        </w:tc>
        <w:tc>
          <w:tcPr>
            <w:tcW w:w="1921" w:type="dxa"/>
            <w:vAlign w:val="center"/>
          </w:tcPr>
          <w:p w14:paraId="5623BA98" w14:textId="77777777" w:rsidR="002602E6" w:rsidRDefault="002602E6" w:rsidP="00C46118">
            <w:pPr>
              <w:widowControl/>
              <w:jc w:val="center"/>
              <w:rPr>
                <w:b/>
                <w:kern w:val="0"/>
                <w:szCs w:val="21"/>
              </w:rPr>
            </w:pPr>
            <w:r>
              <w:rPr>
                <w:b/>
                <w:kern w:val="0"/>
                <w:szCs w:val="21"/>
              </w:rPr>
              <w:t>预期结果</w:t>
            </w:r>
          </w:p>
        </w:tc>
      </w:tr>
      <w:tr w:rsidR="002602E6" w14:paraId="0DC27AA3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0ABE272F" w14:textId="5367670D" w:rsidR="002602E6" w:rsidRDefault="002602E6" w:rsidP="00C46118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updateInfo_01</w:t>
            </w:r>
          </w:p>
        </w:tc>
        <w:tc>
          <w:tcPr>
            <w:tcW w:w="1559" w:type="dxa"/>
            <w:vAlign w:val="center"/>
          </w:tcPr>
          <w:p w14:paraId="3BF1E654" w14:textId="7DF5F7C0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</w:t>
            </w:r>
          </w:p>
        </w:tc>
        <w:tc>
          <w:tcPr>
            <w:tcW w:w="3969" w:type="dxa"/>
            <w:vAlign w:val="center"/>
          </w:tcPr>
          <w:p w14:paraId="4A1DFD75" w14:textId="1E0D8E1B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正确填写信息并提交</w:t>
            </w:r>
          </w:p>
        </w:tc>
        <w:tc>
          <w:tcPr>
            <w:tcW w:w="1921" w:type="dxa"/>
            <w:vAlign w:val="center"/>
          </w:tcPr>
          <w:p w14:paraId="7B913C47" w14:textId="6E0757DA" w:rsidR="002602E6" w:rsidRDefault="002602E6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系统提示</w:t>
            </w:r>
            <w:r w:rsidR="00DA7C1B">
              <w:rPr>
                <w:rFonts w:hint="eastAsia"/>
                <w:kern w:val="0"/>
                <w:szCs w:val="21"/>
              </w:rPr>
              <w:t>修改</w:t>
            </w:r>
            <w:r>
              <w:rPr>
                <w:kern w:val="0"/>
                <w:szCs w:val="21"/>
              </w:rPr>
              <w:t>成功</w:t>
            </w:r>
          </w:p>
        </w:tc>
      </w:tr>
      <w:tr w:rsidR="002602E6" w14:paraId="7248DC29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78E78904" w14:textId="73C0F202" w:rsidR="002602E6" w:rsidRDefault="002602E6" w:rsidP="00C46118">
            <w:pPr>
              <w:widowControl/>
              <w:jc w:val="center"/>
              <w:rPr>
                <w:kern w:val="0"/>
                <w:szCs w:val="21"/>
              </w:rPr>
            </w:pPr>
            <w:proofErr w:type="spellStart"/>
            <w:r>
              <w:rPr>
                <w:rFonts w:hint="eastAsia"/>
                <w:kern w:val="0"/>
                <w:szCs w:val="21"/>
              </w:rPr>
              <w:t>updateInfo</w:t>
            </w:r>
            <w:proofErr w:type="spellEnd"/>
            <w:r>
              <w:rPr>
                <w:rFonts w:hint="eastAsia"/>
                <w:kern w:val="0"/>
                <w:szCs w:val="21"/>
              </w:rPr>
              <w:t xml:space="preserve"> _02</w:t>
            </w:r>
          </w:p>
        </w:tc>
        <w:tc>
          <w:tcPr>
            <w:tcW w:w="1559" w:type="dxa"/>
            <w:vAlign w:val="center"/>
          </w:tcPr>
          <w:p w14:paraId="65805B6E" w14:textId="28024B7A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年龄填写小于</w:t>
            </w:r>
            <w:r>
              <w:rPr>
                <w:rFonts w:hint="eastAsia"/>
                <w:kern w:val="0"/>
                <w:szCs w:val="21"/>
              </w:rPr>
              <w:t>1</w:t>
            </w:r>
            <w:r>
              <w:rPr>
                <w:kern w:val="0"/>
                <w:szCs w:val="21"/>
              </w:rPr>
              <w:t>2</w:t>
            </w:r>
          </w:p>
        </w:tc>
        <w:tc>
          <w:tcPr>
            <w:tcW w:w="3969" w:type="dxa"/>
            <w:vAlign w:val="center"/>
          </w:tcPr>
          <w:p w14:paraId="08408A45" w14:textId="1ACAAD6D" w:rsidR="002602E6" w:rsidRDefault="00DA7C1B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年龄填写</w:t>
            </w:r>
            <w:r w:rsidR="000F3FFA">
              <w:rPr>
                <w:rFonts w:hint="eastAsia"/>
                <w:kern w:val="0"/>
                <w:szCs w:val="21"/>
              </w:rPr>
              <w:t>1</w:t>
            </w:r>
            <w:r w:rsidR="000F3FFA">
              <w:rPr>
                <w:kern w:val="0"/>
                <w:szCs w:val="21"/>
              </w:rPr>
              <w:t>0</w:t>
            </w:r>
            <w:r w:rsidR="000F3FFA">
              <w:rPr>
                <w:rFonts w:hint="eastAsia"/>
                <w:kern w:val="0"/>
                <w:szCs w:val="21"/>
              </w:rPr>
              <w:t>并提交</w:t>
            </w:r>
          </w:p>
        </w:tc>
        <w:tc>
          <w:tcPr>
            <w:tcW w:w="1921" w:type="dxa"/>
            <w:vAlign w:val="center"/>
          </w:tcPr>
          <w:p w14:paraId="2F051D7C" w14:textId="7A85CF7D" w:rsidR="002602E6" w:rsidRDefault="002602E6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</w:t>
            </w:r>
            <w:r>
              <w:rPr>
                <w:kern w:val="0"/>
                <w:szCs w:val="21"/>
              </w:rPr>
              <w:t>“</w:t>
            </w:r>
            <w:r w:rsidR="000F3FFA" w:rsidRPr="000F3FFA">
              <w:rPr>
                <w:rFonts w:hint="eastAsia"/>
                <w:kern w:val="0"/>
                <w:szCs w:val="21"/>
              </w:rPr>
              <w:t>必须年满</w:t>
            </w:r>
            <w:r w:rsidR="000F3FFA" w:rsidRPr="000F3FFA">
              <w:rPr>
                <w:rFonts w:hint="eastAsia"/>
                <w:kern w:val="0"/>
                <w:szCs w:val="21"/>
              </w:rPr>
              <w:t>12</w:t>
            </w:r>
            <w:r w:rsidR="000F3FFA" w:rsidRPr="000F3FFA">
              <w:rPr>
                <w:rFonts w:hint="eastAsia"/>
                <w:kern w:val="0"/>
                <w:szCs w:val="21"/>
              </w:rPr>
              <w:t>岁</w:t>
            </w:r>
            <w:r>
              <w:rPr>
                <w:kern w:val="0"/>
                <w:szCs w:val="21"/>
              </w:rPr>
              <w:t>”</w:t>
            </w:r>
          </w:p>
        </w:tc>
      </w:tr>
      <w:tr w:rsidR="000F3FFA" w14:paraId="286C2B83" w14:textId="77777777" w:rsidTr="00C46118">
        <w:trPr>
          <w:trHeight w:val="555"/>
          <w:jc w:val="center"/>
        </w:trPr>
        <w:tc>
          <w:tcPr>
            <w:tcW w:w="1580" w:type="dxa"/>
            <w:vAlign w:val="center"/>
          </w:tcPr>
          <w:p w14:paraId="48CFE20E" w14:textId="71C45CA1" w:rsidR="000F3FFA" w:rsidRDefault="000F3FFA" w:rsidP="00C46118">
            <w:pPr>
              <w:widowControl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updateInfo_</w:t>
            </w:r>
            <w:r>
              <w:rPr>
                <w:kern w:val="0"/>
                <w:szCs w:val="21"/>
              </w:rPr>
              <w:t>03</w:t>
            </w:r>
          </w:p>
        </w:tc>
        <w:tc>
          <w:tcPr>
            <w:tcW w:w="1559" w:type="dxa"/>
            <w:vAlign w:val="center"/>
          </w:tcPr>
          <w:p w14:paraId="6A2009B3" w14:textId="4D180540" w:rsidR="000F3FFA" w:rsidRDefault="000F3FFA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用户头像选择</w:t>
            </w:r>
            <w:proofErr w:type="gramStart"/>
            <w:r>
              <w:rPr>
                <w:rFonts w:hint="eastAsia"/>
                <w:kern w:val="0"/>
                <w:szCs w:val="21"/>
              </w:rPr>
              <w:t>非图片</w:t>
            </w:r>
            <w:proofErr w:type="gramEnd"/>
            <w:r>
              <w:rPr>
                <w:rFonts w:hint="eastAsia"/>
                <w:kern w:val="0"/>
                <w:szCs w:val="21"/>
              </w:rPr>
              <w:t>格式文件</w:t>
            </w:r>
          </w:p>
        </w:tc>
        <w:tc>
          <w:tcPr>
            <w:tcW w:w="3969" w:type="dxa"/>
            <w:vAlign w:val="center"/>
          </w:tcPr>
          <w:p w14:paraId="6A211754" w14:textId="3F33BB19" w:rsidR="000F3FFA" w:rsidRDefault="000F3FFA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用户头像上</w:t>
            </w:r>
            <w:proofErr w:type="gramStart"/>
            <w:r>
              <w:rPr>
                <w:rFonts w:hint="eastAsia"/>
                <w:kern w:val="0"/>
                <w:szCs w:val="21"/>
              </w:rPr>
              <w:t>传选择</w:t>
            </w:r>
            <w:proofErr w:type="gramEnd"/>
            <w:r>
              <w:rPr>
                <w:rFonts w:hint="eastAsia"/>
                <w:kern w:val="0"/>
                <w:szCs w:val="21"/>
              </w:rPr>
              <w:t>txt</w:t>
            </w:r>
            <w:r>
              <w:rPr>
                <w:rFonts w:hint="eastAsia"/>
                <w:kern w:val="0"/>
                <w:szCs w:val="21"/>
              </w:rPr>
              <w:t>文件</w:t>
            </w:r>
          </w:p>
        </w:tc>
        <w:tc>
          <w:tcPr>
            <w:tcW w:w="1921" w:type="dxa"/>
            <w:vAlign w:val="center"/>
          </w:tcPr>
          <w:p w14:paraId="1288E2A9" w14:textId="20250797" w:rsidR="000F3FFA" w:rsidRDefault="000F3FFA" w:rsidP="00C46118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系统提示：“</w:t>
            </w:r>
            <w:r w:rsidRPr="000F3FFA">
              <w:rPr>
                <w:rFonts w:hint="eastAsia"/>
                <w:kern w:val="0"/>
                <w:szCs w:val="21"/>
              </w:rPr>
              <w:t>上传头像图片只能是</w:t>
            </w:r>
            <w:r w:rsidRPr="000F3FFA">
              <w:rPr>
                <w:rFonts w:hint="eastAsia"/>
                <w:kern w:val="0"/>
                <w:szCs w:val="21"/>
              </w:rPr>
              <w:t xml:space="preserve"> JPG </w:t>
            </w:r>
            <w:r w:rsidRPr="000F3FFA">
              <w:rPr>
                <w:rFonts w:hint="eastAsia"/>
                <w:kern w:val="0"/>
                <w:szCs w:val="21"/>
              </w:rPr>
              <w:t>或</w:t>
            </w:r>
            <w:r w:rsidRPr="000F3FFA">
              <w:rPr>
                <w:rFonts w:hint="eastAsia"/>
                <w:kern w:val="0"/>
                <w:szCs w:val="21"/>
              </w:rPr>
              <w:t xml:space="preserve"> PNG </w:t>
            </w:r>
            <w:r w:rsidRPr="000F3FFA">
              <w:rPr>
                <w:rFonts w:hint="eastAsia"/>
                <w:kern w:val="0"/>
                <w:szCs w:val="21"/>
              </w:rPr>
              <w:t>格式</w:t>
            </w:r>
            <w:r w:rsidRPr="000F3FFA">
              <w:rPr>
                <w:rFonts w:hint="eastAsia"/>
                <w:kern w:val="0"/>
                <w:szCs w:val="21"/>
              </w:rPr>
              <w:t>!</w:t>
            </w:r>
            <w:r>
              <w:rPr>
                <w:rFonts w:hint="eastAsia"/>
                <w:kern w:val="0"/>
                <w:szCs w:val="21"/>
              </w:rPr>
              <w:t>”</w:t>
            </w:r>
          </w:p>
        </w:tc>
      </w:tr>
    </w:tbl>
    <w:p w14:paraId="29374817" w14:textId="77777777" w:rsidR="000F3FFA" w:rsidRDefault="000F3FFA" w:rsidP="002602E6">
      <w:pPr>
        <w:spacing w:line="360" w:lineRule="auto"/>
        <w:ind w:firstLine="420"/>
        <w:jc w:val="center"/>
        <w:rPr>
          <w:szCs w:val="21"/>
        </w:rPr>
      </w:pPr>
    </w:p>
    <w:p w14:paraId="08C760FC" w14:textId="797039CE" w:rsidR="00184258" w:rsidRPr="00184258" w:rsidRDefault="00B7131D" w:rsidP="00184258">
      <w:pPr>
        <w:pStyle w:val="2"/>
      </w:pPr>
      <w:bookmarkStart w:id="237" w:name="_Toc6841208"/>
      <w:bookmarkStart w:id="238" w:name="_Toc6842005"/>
      <w:bookmarkStart w:id="239" w:name="_Toc6873481"/>
      <w:r>
        <w:rPr>
          <w:rFonts w:hint="eastAsia"/>
        </w:rPr>
        <w:t>5</w:t>
      </w:r>
      <w:r w:rsidR="00AE187F" w:rsidRPr="00210B48">
        <w:rPr>
          <w:rFonts w:hint="eastAsia"/>
        </w:rPr>
        <w:t>.2</w:t>
      </w:r>
      <w:r w:rsidR="00B92A1C" w:rsidRPr="00210B48">
        <w:rPr>
          <w:rFonts w:hint="eastAsia"/>
        </w:rPr>
        <w:t xml:space="preserve"> </w:t>
      </w:r>
      <w:r w:rsidR="00184258">
        <w:rPr>
          <w:rFonts w:hint="eastAsia"/>
        </w:rPr>
        <w:t>非功能</w:t>
      </w:r>
      <w:r w:rsidR="000F3FFA">
        <w:rPr>
          <w:rFonts w:hint="eastAsia"/>
        </w:rPr>
        <w:t>测试</w:t>
      </w:r>
      <w:bookmarkEnd w:id="237"/>
      <w:bookmarkEnd w:id="238"/>
      <w:bookmarkEnd w:id="239"/>
    </w:p>
    <w:p w14:paraId="147D92C9" w14:textId="2AC9ABC3" w:rsidR="00CD4A7B" w:rsidRPr="00CD4A7B" w:rsidRDefault="00CD4A7B" w:rsidP="00CD4A7B">
      <w:pPr>
        <w:spacing w:line="360" w:lineRule="auto"/>
        <w:jc w:val="center"/>
        <w:rPr>
          <w:szCs w:val="21"/>
        </w:rPr>
      </w:pPr>
    </w:p>
    <w:tbl>
      <w:tblPr>
        <w:tblW w:w="917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27"/>
      </w:tblGrid>
      <w:tr w:rsidR="00CD4A7B" w14:paraId="353872FE" w14:textId="77777777" w:rsidTr="00CD4A7B">
        <w:tc>
          <w:tcPr>
            <w:tcW w:w="2552" w:type="dxa"/>
            <w:hideMark/>
          </w:tcPr>
          <w:p w14:paraId="3074F6F2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测试用例名称</w:t>
            </w:r>
          </w:p>
        </w:tc>
        <w:tc>
          <w:tcPr>
            <w:tcW w:w="6627" w:type="dxa"/>
            <w:hideMark/>
          </w:tcPr>
          <w:p w14:paraId="12327829" w14:textId="77777777" w:rsidR="00CD4A7B" w:rsidRDefault="00CD4A7B" w:rsidP="00293066"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浏览器版本</w:t>
            </w:r>
          </w:p>
        </w:tc>
      </w:tr>
      <w:tr w:rsidR="00CD4A7B" w14:paraId="7DCD9C8D" w14:textId="77777777" w:rsidTr="00CD4A7B">
        <w:tc>
          <w:tcPr>
            <w:tcW w:w="2552" w:type="dxa"/>
            <w:hideMark/>
          </w:tcPr>
          <w:p w14:paraId="51A059A8" w14:textId="77777777" w:rsidR="00CD4A7B" w:rsidRDefault="00CD4A7B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兼容性</w:t>
            </w:r>
            <w:r>
              <w:rPr>
                <w:rFonts w:hint="eastAsia"/>
                <w:szCs w:val="21"/>
              </w:rPr>
              <w:t>_001</w:t>
            </w:r>
          </w:p>
        </w:tc>
        <w:tc>
          <w:tcPr>
            <w:tcW w:w="6627" w:type="dxa"/>
          </w:tcPr>
          <w:p w14:paraId="0F9C64A4" w14:textId="59580D5C" w:rsidR="00CD4A7B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Google Chrome</w:t>
            </w:r>
            <w:r>
              <w:rPr>
                <w:szCs w:val="21"/>
              </w:rPr>
              <w:t xml:space="preserve"> </w:t>
            </w:r>
            <w:r w:rsidRPr="00184258">
              <w:rPr>
                <w:szCs w:val="21"/>
              </w:rPr>
              <w:t>72.0.3626.121</w:t>
            </w:r>
          </w:p>
        </w:tc>
      </w:tr>
      <w:tr w:rsidR="00CD4A7B" w:rsidRPr="00BB02E1" w14:paraId="22DA36AC" w14:textId="77777777" w:rsidTr="00CD4A7B">
        <w:tc>
          <w:tcPr>
            <w:tcW w:w="2552" w:type="dxa"/>
          </w:tcPr>
          <w:p w14:paraId="53FBB72C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627" w:type="dxa"/>
          </w:tcPr>
          <w:p w14:paraId="7AAEE6D3" w14:textId="2B3EDD9C" w:rsidR="00CD4A7B" w:rsidRPr="00BB02E1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Firefox</w:t>
            </w:r>
            <w:r>
              <w:rPr>
                <w:szCs w:val="21"/>
              </w:rPr>
              <w:t xml:space="preserve"> 9</w:t>
            </w:r>
          </w:p>
        </w:tc>
      </w:tr>
      <w:tr w:rsidR="00CD4A7B" w:rsidRPr="00BB02E1" w14:paraId="40961239" w14:textId="77777777" w:rsidTr="00CD4A7B">
        <w:tc>
          <w:tcPr>
            <w:tcW w:w="2552" w:type="dxa"/>
          </w:tcPr>
          <w:p w14:paraId="28702E71" w14:textId="77777777" w:rsidR="00CD4A7B" w:rsidRDefault="00CD4A7B" w:rsidP="00293066">
            <w:pPr>
              <w:jc w:val="center"/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627" w:type="dxa"/>
          </w:tcPr>
          <w:p w14:paraId="72B2633D" w14:textId="41C7BB7B" w:rsidR="00CD4A7B" w:rsidRPr="00BB02E1" w:rsidRDefault="00184258" w:rsidP="00293066">
            <w:pPr>
              <w:jc w:val="center"/>
              <w:rPr>
                <w:szCs w:val="21"/>
              </w:rPr>
            </w:pPr>
            <w:r w:rsidRPr="00184258">
              <w:rPr>
                <w:szCs w:val="21"/>
              </w:rPr>
              <w:t>Microsoft Edge 44.17763.1.0</w:t>
            </w:r>
          </w:p>
        </w:tc>
      </w:tr>
      <w:tr w:rsidR="00184258" w:rsidRPr="00BB02E1" w14:paraId="74A9EF3C" w14:textId="77777777" w:rsidTr="00CD4A7B">
        <w:tc>
          <w:tcPr>
            <w:tcW w:w="2552" w:type="dxa"/>
          </w:tcPr>
          <w:p w14:paraId="5CCFED55" w14:textId="48DD6C59" w:rsidR="00184258" w:rsidRPr="00AE6E21" w:rsidRDefault="00184258" w:rsidP="00293066">
            <w:pPr>
              <w:jc w:val="center"/>
              <w:rPr>
                <w:szCs w:val="21"/>
              </w:rPr>
            </w:pPr>
            <w:r w:rsidRPr="00AE6E21">
              <w:rPr>
                <w:rFonts w:hint="eastAsia"/>
                <w:szCs w:val="21"/>
              </w:rPr>
              <w:t>兼容性</w:t>
            </w:r>
            <w:r w:rsidRPr="00AE6E21">
              <w:rPr>
                <w:rFonts w:hint="eastAsia"/>
                <w:szCs w:val="21"/>
              </w:rPr>
              <w:t>_00</w:t>
            </w:r>
            <w:r>
              <w:rPr>
                <w:szCs w:val="21"/>
              </w:rPr>
              <w:t>4</w:t>
            </w:r>
          </w:p>
        </w:tc>
        <w:tc>
          <w:tcPr>
            <w:tcW w:w="6627" w:type="dxa"/>
          </w:tcPr>
          <w:p w14:paraId="2FD0B484" w14:textId="1DC9B050" w:rsidR="00184258" w:rsidRPr="00184258" w:rsidRDefault="00184258" w:rsidP="00293066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IE</w:t>
            </w:r>
            <w:r>
              <w:rPr>
                <w:szCs w:val="21"/>
              </w:rPr>
              <w:t xml:space="preserve"> 11</w:t>
            </w:r>
          </w:p>
        </w:tc>
      </w:tr>
    </w:tbl>
    <w:p w14:paraId="34A0589C" w14:textId="12E23B08" w:rsidR="007E2B03" w:rsidRPr="00975D31" w:rsidRDefault="00975D31" w:rsidP="00184D36">
      <w:pPr>
        <w:pStyle w:val="2"/>
      </w:pPr>
      <w:bookmarkStart w:id="240" w:name="_Toc6841209"/>
      <w:bookmarkStart w:id="241" w:name="_Toc6842006"/>
      <w:bookmarkStart w:id="242" w:name="_Toc6873482"/>
      <w:r w:rsidRPr="00975D31">
        <w:rPr>
          <w:rFonts w:hint="eastAsia"/>
        </w:rPr>
        <w:t>5.3</w:t>
      </w:r>
      <w:r w:rsidR="00B92A1C">
        <w:rPr>
          <w:rFonts w:hint="eastAsia"/>
        </w:rPr>
        <w:t xml:space="preserve"> </w:t>
      </w:r>
      <w:r w:rsidRPr="00975D31">
        <w:rPr>
          <w:rFonts w:hint="eastAsia"/>
        </w:rPr>
        <w:t>测试总结</w:t>
      </w:r>
      <w:bookmarkEnd w:id="240"/>
      <w:bookmarkEnd w:id="241"/>
      <w:bookmarkEnd w:id="242"/>
    </w:p>
    <w:p w14:paraId="468A5419" w14:textId="74D41A61" w:rsidR="00210B48" w:rsidRPr="00BD16DB" w:rsidRDefault="00184258" w:rsidP="000E5447">
      <w:pPr>
        <w:spacing w:line="360" w:lineRule="auto"/>
        <w:ind w:firstLineChars="200" w:firstLine="480"/>
        <w:rPr>
          <w:sz w:val="24"/>
        </w:rPr>
      </w:pPr>
      <w:r w:rsidRPr="00184258">
        <w:rPr>
          <w:rFonts w:hint="eastAsia"/>
          <w:sz w:val="24"/>
        </w:rPr>
        <w:t>软件测试是为了发现错误而执行程序的过程。目的是为了在投入生产运行之前，尽可能多地发现并排除软件中潜藏的错误，从而提高软件的质量</w:t>
      </w:r>
      <w:r>
        <w:rPr>
          <w:rFonts w:hint="eastAsia"/>
          <w:sz w:val="24"/>
        </w:rPr>
        <w:t>。测试对于整个</w:t>
      </w:r>
      <w:r w:rsidR="00902785">
        <w:rPr>
          <w:rFonts w:hint="eastAsia"/>
          <w:sz w:val="24"/>
        </w:rPr>
        <w:t>开发流程都是非常重要的。进行</w:t>
      </w:r>
      <w:r>
        <w:rPr>
          <w:rFonts w:hint="eastAsia"/>
          <w:sz w:val="24"/>
        </w:rPr>
        <w:t>功能测试</w:t>
      </w:r>
      <w:r w:rsidR="00902785">
        <w:rPr>
          <w:rFonts w:hint="eastAsia"/>
          <w:sz w:val="24"/>
        </w:rPr>
        <w:t>时</w:t>
      </w:r>
      <w:r>
        <w:rPr>
          <w:rFonts w:hint="eastAsia"/>
          <w:sz w:val="24"/>
        </w:rPr>
        <w:t>采用“</w:t>
      </w:r>
      <w:r>
        <w:rPr>
          <w:rFonts w:hint="eastAsia"/>
          <w:sz w:val="24"/>
        </w:rPr>
        <w:t>W</w:t>
      </w:r>
      <w:r>
        <w:rPr>
          <w:rFonts w:hint="eastAsia"/>
          <w:sz w:val="24"/>
        </w:rPr>
        <w:t>”模型，边开发边测试，</w:t>
      </w:r>
      <w:r w:rsidR="00210B48" w:rsidRPr="00BD16DB">
        <w:rPr>
          <w:rFonts w:hint="eastAsia"/>
          <w:sz w:val="24"/>
        </w:rPr>
        <w:t xml:space="preserve"> </w:t>
      </w:r>
      <w:r w:rsidR="00902785">
        <w:rPr>
          <w:rFonts w:hint="eastAsia"/>
          <w:sz w:val="24"/>
        </w:rPr>
        <w:t>这种测试模型将测试贯穿到整个软件的生命周期中，切除了代码要测试，需求、设计等都要测试，同时能够更早的接入到开发中，尽早发现问题所在并进行修复。</w:t>
      </w:r>
    </w:p>
    <w:p w14:paraId="43C929F5" w14:textId="77777777" w:rsidR="007E2B03" w:rsidRPr="00210B48" w:rsidRDefault="007E2B03" w:rsidP="00210B48">
      <w:pPr>
        <w:spacing w:line="360" w:lineRule="auto"/>
        <w:ind w:firstLineChars="200" w:firstLine="480"/>
        <w:rPr>
          <w:sz w:val="24"/>
        </w:rPr>
      </w:pPr>
    </w:p>
    <w:p w14:paraId="175B84E8" w14:textId="77777777" w:rsidR="00C8504F" w:rsidRPr="006307F7" w:rsidRDefault="00C8504F" w:rsidP="00691ADA">
      <w:pPr>
        <w:spacing w:line="360" w:lineRule="auto"/>
        <w:rPr>
          <w:sz w:val="24"/>
        </w:rPr>
        <w:sectPr w:rsidR="00C8504F" w:rsidRPr="006307F7" w:rsidSect="00AD30AC">
          <w:headerReference w:type="default" r:id="rId53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2D067726" w14:textId="77777777" w:rsidR="00407DB3" w:rsidRDefault="00C8504F" w:rsidP="00407DB3">
      <w:pPr>
        <w:pStyle w:val="1"/>
        <w:spacing w:beforeLines="100" w:before="240" w:afterLines="100" w:after="240" w:line="240" w:lineRule="auto"/>
        <w:jc w:val="center"/>
        <w:rPr>
          <w:rFonts w:eastAsia="黑体"/>
          <w:b w:val="0"/>
          <w:noProof/>
        </w:rPr>
      </w:pPr>
      <w:bookmarkStart w:id="243" w:name="_Toc188433609"/>
      <w:bookmarkStart w:id="244" w:name="_Toc335598675"/>
      <w:bookmarkStart w:id="245" w:name="_Toc6841210"/>
      <w:bookmarkStart w:id="246" w:name="_Toc6842007"/>
      <w:bookmarkStart w:id="247" w:name="_Toc6873483"/>
      <w:r w:rsidRPr="002A4EB8">
        <w:rPr>
          <w:rFonts w:eastAsia="黑体"/>
          <w:b w:val="0"/>
          <w:noProof/>
        </w:rPr>
        <w:lastRenderedPageBreak/>
        <w:t>第</w:t>
      </w:r>
      <w:r w:rsidR="00AA4BE0">
        <w:rPr>
          <w:rFonts w:eastAsia="黑体" w:hint="eastAsia"/>
          <w:b w:val="0"/>
          <w:noProof/>
        </w:rPr>
        <w:t>6</w:t>
      </w:r>
      <w:r w:rsidRPr="002A4EB8">
        <w:rPr>
          <w:rFonts w:eastAsia="黑体"/>
          <w:b w:val="0"/>
          <w:noProof/>
        </w:rPr>
        <w:t xml:space="preserve">章　</w:t>
      </w:r>
      <w:bookmarkStart w:id="248" w:name="_Toc188433610"/>
      <w:bookmarkStart w:id="249" w:name="_Toc335598676"/>
      <w:bookmarkEnd w:id="243"/>
      <w:bookmarkEnd w:id="244"/>
      <w:r w:rsidR="00407DB3">
        <w:rPr>
          <w:rFonts w:eastAsia="黑体" w:hint="eastAsia"/>
          <w:b w:val="0"/>
          <w:noProof/>
        </w:rPr>
        <w:t>结论与展望</w:t>
      </w:r>
      <w:bookmarkEnd w:id="245"/>
      <w:bookmarkEnd w:id="246"/>
      <w:bookmarkEnd w:id="247"/>
    </w:p>
    <w:bookmarkEnd w:id="248"/>
    <w:bookmarkEnd w:id="249"/>
    <w:p w14:paraId="0F0AFAF6" w14:textId="3A49E744" w:rsidR="0016149F" w:rsidRDefault="00F90638" w:rsidP="00037B5E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经过几个月时间的努力，同时在网上翻阅了大量资料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最终完成了</w:t>
      </w:r>
      <w:r w:rsidRPr="00430030">
        <w:rPr>
          <w:sz w:val="24"/>
        </w:rPr>
        <w:t>IT</w:t>
      </w:r>
      <w:r>
        <w:rPr>
          <w:rFonts w:ascii="宋体" w:hAnsi="宋体" w:cs="宋体" w:hint="eastAsia"/>
          <w:sz w:val="24"/>
        </w:rPr>
        <w:t>视频分享交流社区的开发与设计。</w:t>
      </w:r>
      <w:r w:rsidR="003560E0">
        <w:rPr>
          <w:rFonts w:ascii="宋体" w:hAnsi="宋体" w:cs="宋体" w:hint="eastAsia"/>
          <w:sz w:val="24"/>
        </w:rPr>
        <w:t>作为</w:t>
      </w:r>
      <w:r w:rsidR="00FB63B4">
        <w:rPr>
          <w:rFonts w:ascii="宋体" w:hAnsi="宋体" w:cs="宋体" w:hint="eastAsia"/>
          <w:sz w:val="24"/>
        </w:rPr>
        <w:t>社区类</w:t>
      </w:r>
      <w:r w:rsidR="00DC1C84">
        <w:rPr>
          <w:rFonts w:ascii="宋体" w:hAnsi="宋体" w:cs="宋体" w:hint="eastAsia"/>
          <w:sz w:val="24"/>
        </w:rPr>
        <w:t>的</w:t>
      </w:r>
      <w:r w:rsidR="00FB63B4">
        <w:rPr>
          <w:rFonts w:ascii="宋体" w:hAnsi="宋体" w:cs="宋体" w:hint="eastAsia"/>
          <w:sz w:val="24"/>
        </w:rPr>
        <w:t>系统，</w:t>
      </w:r>
      <w:r w:rsidR="00CE791B">
        <w:rPr>
          <w:rFonts w:ascii="宋体" w:hAnsi="宋体" w:cs="宋体" w:hint="eastAsia"/>
          <w:sz w:val="24"/>
        </w:rPr>
        <w:t>相对于主流的</w:t>
      </w:r>
      <w:r w:rsidR="00CE791B">
        <w:rPr>
          <w:rFonts w:hint="eastAsia"/>
          <w:sz w:val="24"/>
        </w:rPr>
        <w:t>CSDN</w:t>
      </w:r>
      <w:r w:rsidR="00441A18">
        <w:rPr>
          <w:rFonts w:hint="eastAsia"/>
          <w:sz w:val="24"/>
        </w:rPr>
        <w:t>、</w:t>
      </w:r>
      <w:proofErr w:type="gramStart"/>
      <w:r w:rsidR="00441A18">
        <w:rPr>
          <w:rFonts w:hint="eastAsia"/>
          <w:sz w:val="24"/>
        </w:rPr>
        <w:t>博客园</w:t>
      </w:r>
      <w:proofErr w:type="gramEnd"/>
      <w:r w:rsidR="00441A18">
        <w:rPr>
          <w:rFonts w:hint="eastAsia"/>
          <w:sz w:val="24"/>
        </w:rPr>
        <w:t>、简书等，</w:t>
      </w:r>
      <w:r w:rsidR="00781F37">
        <w:rPr>
          <w:rFonts w:hint="eastAsia"/>
          <w:sz w:val="24"/>
        </w:rPr>
        <w:t>有一定的差距，但在功能上已经完成度比较高了，</w:t>
      </w:r>
      <w:r w:rsidR="003A7587">
        <w:rPr>
          <w:rFonts w:hint="eastAsia"/>
          <w:sz w:val="24"/>
        </w:rPr>
        <w:t>基本能够满足用户的要求</w:t>
      </w:r>
      <w:r w:rsidR="00435AFF">
        <w:rPr>
          <w:rFonts w:hint="eastAsia"/>
          <w:sz w:val="24"/>
        </w:rPr>
        <w:t>。</w:t>
      </w:r>
      <w:r w:rsidR="00BF112D">
        <w:rPr>
          <w:rFonts w:hint="eastAsia"/>
          <w:sz w:val="24"/>
        </w:rPr>
        <w:t>本</w:t>
      </w:r>
      <w:r w:rsidR="00CF45BD">
        <w:rPr>
          <w:rFonts w:hint="eastAsia"/>
          <w:sz w:val="24"/>
        </w:rPr>
        <w:t>系统有一下几个亮点：</w:t>
      </w:r>
    </w:p>
    <w:p w14:paraId="4039DFAA" w14:textId="4E60CB5E" w:rsidR="00CF45BD" w:rsidRPr="00BC3C85" w:rsidRDefault="00BC3C85" w:rsidP="00BC3C85">
      <w:pPr>
        <w:spacing w:line="360" w:lineRule="auto"/>
        <w:ind w:firstLine="420"/>
        <w:rPr>
          <w:sz w:val="24"/>
        </w:rPr>
      </w:pPr>
      <w:r w:rsidRPr="00BC3C85">
        <w:rPr>
          <w:rFonts w:hint="eastAsia"/>
          <w:sz w:val="24"/>
        </w:rPr>
        <w:t>（</w:t>
      </w:r>
      <w:r w:rsidRPr="00BC3C85"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043EDA" w:rsidRPr="00BC3C85">
        <w:rPr>
          <w:rFonts w:hint="eastAsia"/>
          <w:sz w:val="24"/>
        </w:rPr>
        <w:t>整个系统采用</w:t>
      </w:r>
      <w:r w:rsidR="00B37F04" w:rsidRPr="00BC3C85">
        <w:rPr>
          <w:rFonts w:hint="eastAsia"/>
          <w:sz w:val="24"/>
        </w:rPr>
        <w:t>前后端分离的</w:t>
      </w:r>
      <w:r w:rsidR="002337BC" w:rsidRPr="00BC3C85">
        <w:rPr>
          <w:rFonts w:hint="eastAsia"/>
          <w:sz w:val="24"/>
        </w:rPr>
        <w:t>开发方式，后端采用</w:t>
      </w:r>
      <w:r w:rsidR="00043EDA" w:rsidRPr="00BC3C85">
        <w:rPr>
          <w:rFonts w:hint="eastAsia"/>
          <w:sz w:val="24"/>
        </w:rPr>
        <w:t>Spring</w:t>
      </w:r>
      <w:r w:rsidR="00043EDA" w:rsidRPr="00BC3C85">
        <w:rPr>
          <w:sz w:val="24"/>
        </w:rPr>
        <w:t xml:space="preserve"> </w:t>
      </w:r>
      <w:r w:rsidR="00043EDA" w:rsidRPr="00BC3C85">
        <w:rPr>
          <w:rFonts w:hint="eastAsia"/>
          <w:sz w:val="24"/>
        </w:rPr>
        <w:t>Cloud</w:t>
      </w:r>
      <w:proofErr w:type="gramStart"/>
      <w:r w:rsidR="00043EDA" w:rsidRPr="00BC3C85">
        <w:rPr>
          <w:rFonts w:hint="eastAsia"/>
          <w:sz w:val="24"/>
        </w:rPr>
        <w:t>微服务</w:t>
      </w:r>
      <w:proofErr w:type="gramEnd"/>
      <w:r w:rsidR="00043EDA" w:rsidRPr="00BC3C85">
        <w:rPr>
          <w:rFonts w:hint="eastAsia"/>
          <w:sz w:val="24"/>
        </w:rPr>
        <w:t>架构，配合</w:t>
      </w:r>
      <w:proofErr w:type="spellStart"/>
      <w:r w:rsidR="00043EDA" w:rsidRPr="00BC3C85">
        <w:rPr>
          <w:rFonts w:hint="eastAsia"/>
          <w:sz w:val="24"/>
        </w:rPr>
        <w:t>Nacos</w:t>
      </w:r>
      <w:proofErr w:type="spellEnd"/>
      <w:r w:rsidR="00B37F04" w:rsidRPr="00BC3C85">
        <w:rPr>
          <w:rFonts w:hint="eastAsia"/>
          <w:sz w:val="24"/>
        </w:rPr>
        <w:t>作为</w:t>
      </w:r>
      <w:proofErr w:type="gramStart"/>
      <w:r w:rsidR="00B37F04" w:rsidRPr="00BC3C85">
        <w:rPr>
          <w:rFonts w:hint="eastAsia"/>
          <w:sz w:val="24"/>
        </w:rPr>
        <w:t>微服务</w:t>
      </w:r>
      <w:proofErr w:type="gramEnd"/>
      <w:r w:rsidR="00B37F04" w:rsidRPr="00BC3C85">
        <w:rPr>
          <w:rFonts w:hint="eastAsia"/>
          <w:sz w:val="24"/>
        </w:rPr>
        <w:t>的服务发现，</w:t>
      </w:r>
      <w:r w:rsidR="00BB0594">
        <w:rPr>
          <w:rFonts w:hint="eastAsia"/>
          <w:sz w:val="24"/>
        </w:rPr>
        <w:t>我将后端</w:t>
      </w:r>
      <w:r w:rsidR="002337BC" w:rsidRPr="00BC3C85">
        <w:rPr>
          <w:rFonts w:hint="eastAsia"/>
          <w:sz w:val="24"/>
        </w:rPr>
        <w:t>前端采用</w:t>
      </w:r>
      <w:r w:rsidR="002337BC" w:rsidRPr="00BC3C85">
        <w:rPr>
          <w:rFonts w:hint="eastAsia"/>
          <w:sz w:val="24"/>
        </w:rPr>
        <w:t>Vue</w:t>
      </w:r>
      <w:r w:rsidR="002337BC" w:rsidRPr="00BC3C85">
        <w:rPr>
          <w:sz w:val="24"/>
        </w:rPr>
        <w:t>.js + Element UI</w:t>
      </w:r>
      <w:r w:rsidR="002337BC" w:rsidRPr="00BC3C85">
        <w:rPr>
          <w:rFonts w:hint="eastAsia"/>
          <w:sz w:val="24"/>
        </w:rPr>
        <w:t>，</w:t>
      </w:r>
      <w:r w:rsidR="00AE6DD5" w:rsidRPr="00BC3C85">
        <w:rPr>
          <w:rFonts w:hint="eastAsia"/>
          <w:sz w:val="24"/>
        </w:rPr>
        <w:t>后台提供完整数据，前端负责展示</w:t>
      </w:r>
      <w:r w:rsidR="00B422BC" w:rsidRPr="00BC3C85">
        <w:rPr>
          <w:rFonts w:hint="eastAsia"/>
          <w:sz w:val="24"/>
        </w:rPr>
        <w:t>。</w:t>
      </w:r>
      <w:r w:rsidR="003D086F" w:rsidRPr="00BC3C85">
        <w:rPr>
          <w:rFonts w:hint="eastAsia"/>
          <w:sz w:val="24"/>
        </w:rPr>
        <w:t>这样的架构设计，可扩展性很强，</w:t>
      </w:r>
      <w:r w:rsidR="00B7603D" w:rsidRPr="00BC3C85">
        <w:rPr>
          <w:rFonts w:hint="eastAsia"/>
          <w:sz w:val="24"/>
        </w:rPr>
        <w:t>并且具有很高的</w:t>
      </w:r>
      <w:r w:rsidRPr="00BC3C85">
        <w:rPr>
          <w:rFonts w:hint="eastAsia"/>
          <w:sz w:val="24"/>
        </w:rPr>
        <w:t>可用性。</w:t>
      </w:r>
    </w:p>
    <w:p w14:paraId="12FB7BF0" w14:textId="2BAB6BCD" w:rsidR="00BC3C85" w:rsidRDefault="00BC3C85" w:rsidP="007B26A3">
      <w:pPr>
        <w:spacing w:line="360" w:lineRule="auto"/>
        <w:ind w:firstLine="420"/>
        <w:rPr>
          <w:sz w:val="24"/>
        </w:rPr>
      </w:pPr>
      <w:r w:rsidRPr="00BC3C85">
        <w:rPr>
          <w:rFonts w:hint="eastAsia"/>
          <w:sz w:val="24"/>
        </w:rPr>
        <w:t>（</w:t>
      </w:r>
      <w:r w:rsidRPr="00BC3C85">
        <w:rPr>
          <w:rFonts w:hint="eastAsia"/>
          <w:sz w:val="24"/>
        </w:rPr>
        <w:t>2</w:t>
      </w:r>
      <w:r w:rsidRPr="00BC3C85">
        <w:rPr>
          <w:rFonts w:hint="eastAsia"/>
          <w:sz w:val="24"/>
        </w:rPr>
        <w:t>）</w:t>
      </w:r>
      <w:r w:rsidR="00850EFA">
        <w:rPr>
          <w:rFonts w:hint="eastAsia"/>
          <w:sz w:val="24"/>
        </w:rPr>
        <w:t>本系统</w:t>
      </w:r>
      <w:r w:rsidR="000E49C3">
        <w:rPr>
          <w:rFonts w:hint="eastAsia"/>
          <w:sz w:val="24"/>
        </w:rPr>
        <w:t>使用</w:t>
      </w:r>
      <w:r w:rsidR="000E49C3" w:rsidRPr="00AF342D">
        <w:rPr>
          <w:sz w:val="24"/>
        </w:rPr>
        <w:t>quill-editor</w:t>
      </w:r>
      <w:r w:rsidR="000E49C3">
        <w:rPr>
          <w:rFonts w:hint="eastAsia"/>
          <w:sz w:val="24"/>
        </w:rPr>
        <w:t>作</w:t>
      </w:r>
      <w:r w:rsidR="00045C72">
        <w:rPr>
          <w:rFonts w:hint="eastAsia"/>
          <w:sz w:val="24"/>
        </w:rPr>
        <w:t>为富文本编辑器，并对该编辑器做了一定的</w:t>
      </w:r>
      <w:r w:rsidR="007B26A3">
        <w:rPr>
          <w:rFonts w:hint="eastAsia"/>
          <w:sz w:val="24"/>
        </w:rPr>
        <w:t>重构，修改了上</w:t>
      </w:r>
      <w:proofErr w:type="gramStart"/>
      <w:r w:rsidR="007B26A3">
        <w:rPr>
          <w:rFonts w:hint="eastAsia"/>
          <w:sz w:val="24"/>
        </w:rPr>
        <w:t>传</w:t>
      </w:r>
      <w:r w:rsidR="00A057C4">
        <w:rPr>
          <w:rFonts w:hint="eastAsia"/>
          <w:sz w:val="24"/>
        </w:rPr>
        <w:t>图片</w:t>
      </w:r>
      <w:proofErr w:type="gramEnd"/>
      <w:r w:rsidR="00A057C4">
        <w:rPr>
          <w:rFonts w:hint="eastAsia"/>
          <w:sz w:val="24"/>
        </w:rPr>
        <w:t>和视频的功能，</w:t>
      </w:r>
      <w:r w:rsidR="00B54443">
        <w:rPr>
          <w:rFonts w:hint="eastAsia"/>
          <w:sz w:val="24"/>
        </w:rPr>
        <w:t>利用</w:t>
      </w:r>
      <w:proofErr w:type="spellStart"/>
      <w:r w:rsidR="00B54443" w:rsidRPr="00B54443">
        <w:rPr>
          <w:rFonts w:hint="eastAsia"/>
          <w:sz w:val="24"/>
        </w:rPr>
        <w:t>quillEditor</w:t>
      </w:r>
      <w:proofErr w:type="spellEnd"/>
      <w:r w:rsidR="00B54443">
        <w:rPr>
          <w:rFonts w:hint="eastAsia"/>
          <w:sz w:val="24"/>
        </w:rPr>
        <w:t>插入上传的图片或视频。</w:t>
      </w:r>
    </w:p>
    <w:p w14:paraId="6A535DE7" w14:textId="249BC947" w:rsidR="00105154" w:rsidRDefault="00B84F86" w:rsidP="007B26A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除了这几个亮点，本系统还有很多的</w:t>
      </w:r>
      <w:r w:rsidR="00CF0A14">
        <w:rPr>
          <w:rFonts w:hint="eastAsia"/>
          <w:sz w:val="24"/>
        </w:rPr>
        <w:t>问题和不足：</w:t>
      </w:r>
    </w:p>
    <w:p w14:paraId="0785796B" w14:textId="183D31E5" w:rsidR="00CF0A14" w:rsidRDefault="002A77F7" w:rsidP="002A77F7">
      <w:pPr>
        <w:spacing w:line="360" w:lineRule="auto"/>
        <w:ind w:firstLine="420"/>
        <w:rPr>
          <w:sz w:val="24"/>
        </w:rPr>
      </w:pPr>
      <w:r w:rsidRPr="002A77F7">
        <w:rPr>
          <w:rFonts w:hint="eastAsia"/>
          <w:sz w:val="24"/>
        </w:rPr>
        <w:t>（</w:t>
      </w:r>
      <w:r w:rsidRPr="002A77F7"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A04D31" w:rsidRPr="002A77F7">
        <w:rPr>
          <w:rFonts w:hint="eastAsia"/>
          <w:sz w:val="24"/>
        </w:rPr>
        <w:t>本系统在架构上虽然使用了</w:t>
      </w:r>
      <w:r w:rsidR="00A04D31" w:rsidRPr="002A77F7">
        <w:rPr>
          <w:rFonts w:hint="eastAsia"/>
          <w:sz w:val="24"/>
        </w:rPr>
        <w:t>Spring</w:t>
      </w:r>
      <w:r w:rsidR="00A04D31" w:rsidRPr="002A77F7">
        <w:rPr>
          <w:sz w:val="24"/>
        </w:rPr>
        <w:t xml:space="preserve"> </w:t>
      </w:r>
      <w:r w:rsidR="00A04D31" w:rsidRPr="002A77F7">
        <w:rPr>
          <w:rFonts w:hint="eastAsia"/>
          <w:sz w:val="24"/>
        </w:rPr>
        <w:t>C</w:t>
      </w:r>
      <w:r w:rsidR="00A04D31" w:rsidRPr="002A77F7">
        <w:rPr>
          <w:sz w:val="24"/>
        </w:rPr>
        <w:t>loud</w:t>
      </w:r>
      <w:r w:rsidR="00A04D31" w:rsidRPr="002A77F7">
        <w:rPr>
          <w:rFonts w:hint="eastAsia"/>
          <w:sz w:val="24"/>
        </w:rPr>
        <w:t>，但其潜力还没有被开发出来，</w:t>
      </w:r>
      <w:r w:rsidR="00D1470F" w:rsidRPr="002A77F7">
        <w:rPr>
          <w:rFonts w:hint="eastAsia"/>
          <w:sz w:val="24"/>
        </w:rPr>
        <w:t>只是使用了简单的服务</w:t>
      </w:r>
      <w:r w:rsidR="006E5340" w:rsidRPr="002A77F7">
        <w:rPr>
          <w:rFonts w:hint="eastAsia"/>
          <w:sz w:val="24"/>
        </w:rPr>
        <w:t>发现功能。</w:t>
      </w:r>
      <w:r w:rsidR="00790179" w:rsidRPr="002A77F7">
        <w:rPr>
          <w:rFonts w:hint="eastAsia"/>
          <w:sz w:val="24"/>
        </w:rPr>
        <w:t>如果以后对系统进行改进，可以加入</w:t>
      </w:r>
      <w:r w:rsidR="002508D9" w:rsidRPr="002A77F7">
        <w:rPr>
          <w:rFonts w:hint="eastAsia"/>
          <w:sz w:val="24"/>
        </w:rPr>
        <w:t>熔断器、动态路由和权限控制组件。</w:t>
      </w:r>
    </w:p>
    <w:p w14:paraId="7EAFE49F" w14:textId="1DC2E376" w:rsidR="002A77F7" w:rsidRDefault="002A77F7" w:rsidP="002A77F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系统中身份验证</w:t>
      </w:r>
      <w:r w:rsidR="006B623E">
        <w:rPr>
          <w:rFonts w:hint="eastAsia"/>
          <w:sz w:val="24"/>
        </w:rPr>
        <w:t>较为简陋，只在前端通过</w:t>
      </w:r>
      <w:proofErr w:type="spellStart"/>
      <w:r w:rsidR="00932A5B" w:rsidRPr="00932A5B">
        <w:rPr>
          <w:sz w:val="24"/>
        </w:rPr>
        <w:t>localStorage</w:t>
      </w:r>
      <w:proofErr w:type="spellEnd"/>
      <w:r w:rsidR="0056554A">
        <w:rPr>
          <w:rFonts w:hint="eastAsia"/>
          <w:sz w:val="24"/>
        </w:rPr>
        <w:t>保存用户信息，</w:t>
      </w:r>
      <w:r w:rsidR="00B64924">
        <w:rPr>
          <w:rFonts w:hint="eastAsia"/>
          <w:sz w:val="24"/>
        </w:rPr>
        <w:t>在以后对系统的改进上，我希望能够加入</w:t>
      </w:r>
      <w:r w:rsidR="00B64924">
        <w:rPr>
          <w:rFonts w:hint="eastAsia"/>
          <w:sz w:val="24"/>
        </w:rPr>
        <w:t>Spring</w:t>
      </w:r>
      <w:r w:rsidR="00617C5B">
        <w:rPr>
          <w:rFonts w:hint="eastAsia"/>
          <w:sz w:val="24"/>
        </w:rPr>
        <w:t>的</w:t>
      </w:r>
      <w:r w:rsidR="00617C5B">
        <w:rPr>
          <w:rFonts w:hint="eastAsia"/>
          <w:sz w:val="24"/>
        </w:rPr>
        <w:t>Security</w:t>
      </w:r>
      <w:r w:rsidR="00617C5B">
        <w:rPr>
          <w:rFonts w:hint="eastAsia"/>
          <w:sz w:val="24"/>
        </w:rPr>
        <w:t>模块来</w:t>
      </w:r>
      <w:r w:rsidR="0004658D">
        <w:rPr>
          <w:rFonts w:hint="eastAsia"/>
          <w:sz w:val="24"/>
        </w:rPr>
        <w:t>进行权限控制，</w:t>
      </w:r>
      <w:r w:rsidR="0032278A">
        <w:rPr>
          <w:rFonts w:hint="eastAsia"/>
          <w:sz w:val="24"/>
        </w:rPr>
        <w:t>还可以用来区分管理员和</w:t>
      </w:r>
      <w:r w:rsidR="00B969E5">
        <w:rPr>
          <w:rFonts w:hint="eastAsia"/>
          <w:sz w:val="24"/>
        </w:rPr>
        <w:t>普通用户并分配权限。</w:t>
      </w:r>
    </w:p>
    <w:p w14:paraId="589CF2F8" w14:textId="6C2C28EC" w:rsidR="00B969E5" w:rsidRDefault="00B969E5" w:rsidP="002A77F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="00F363CB">
        <w:rPr>
          <w:rFonts w:hint="eastAsia"/>
          <w:sz w:val="24"/>
        </w:rPr>
        <w:t>前端</w:t>
      </w:r>
      <w:r w:rsidR="00F363CB">
        <w:rPr>
          <w:rFonts w:hint="eastAsia"/>
          <w:sz w:val="24"/>
        </w:rPr>
        <w:t>Vue</w:t>
      </w:r>
      <w:r w:rsidR="00F363CB">
        <w:rPr>
          <w:rFonts w:hint="eastAsia"/>
          <w:sz w:val="24"/>
        </w:rPr>
        <w:t>代码编写</w:t>
      </w:r>
      <w:r w:rsidR="001C3B68">
        <w:rPr>
          <w:rFonts w:hint="eastAsia"/>
          <w:sz w:val="24"/>
        </w:rPr>
        <w:t>逻辑较为混乱</w:t>
      </w:r>
      <w:r w:rsidR="00917BB2">
        <w:rPr>
          <w:rFonts w:hint="eastAsia"/>
          <w:sz w:val="24"/>
        </w:rPr>
        <w:t>。由于</w:t>
      </w:r>
      <w:r w:rsidR="00917BB2">
        <w:rPr>
          <w:rFonts w:hint="eastAsia"/>
          <w:sz w:val="24"/>
        </w:rPr>
        <w:t>Vue</w:t>
      </w:r>
      <w:r w:rsidR="00917BB2">
        <w:rPr>
          <w:rFonts w:hint="eastAsia"/>
          <w:sz w:val="24"/>
        </w:rPr>
        <w:t>的编写经验不足，</w:t>
      </w:r>
      <w:r w:rsidR="006E069A">
        <w:rPr>
          <w:rFonts w:hint="eastAsia"/>
          <w:sz w:val="24"/>
        </w:rPr>
        <w:t>导致</w:t>
      </w:r>
      <w:r w:rsidR="00E6650E">
        <w:rPr>
          <w:rFonts w:hint="eastAsia"/>
          <w:sz w:val="24"/>
        </w:rPr>
        <w:t>代码逻辑不清晰，代码耦合度很高</w:t>
      </w:r>
      <w:r w:rsidR="00DA6507">
        <w:rPr>
          <w:rFonts w:hint="eastAsia"/>
          <w:sz w:val="24"/>
        </w:rPr>
        <w:t>，模块层次不清晰，</w:t>
      </w:r>
      <w:r w:rsidR="005B6605">
        <w:rPr>
          <w:rFonts w:hint="eastAsia"/>
          <w:sz w:val="24"/>
        </w:rPr>
        <w:t>模块之间数据</w:t>
      </w:r>
      <w:r w:rsidR="00604150">
        <w:rPr>
          <w:rFonts w:hint="eastAsia"/>
          <w:sz w:val="24"/>
        </w:rPr>
        <w:t>传递不安全且单一</w:t>
      </w:r>
      <w:r w:rsidR="00827D25">
        <w:rPr>
          <w:rFonts w:hint="eastAsia"/>
          <w:sz w:val="24"/>
        </w:rPr>
        <w:t>。在这方面我会继续学习</w:t>
      </w:r>
      <w:r w:rsidR="00CD49A1">
        <w:rPr>
          <w:rFonts w:hint="eastAsia"/>
          <w:sz w:val="24"/>
        </w:rPr>
        <w:t>前端知识</w:t>
      </w:r>
      <w:r w:rsidR="00827D25">
        <w:rPr>
          <w:rFonts w:hint="eastAsia"/>
          <w:sz w:val="24"/>
        </w:rPr>
        <w:t>，</w:t>
      </w:r>
      <w:r w:rsidR="00294009">
        <w:rPr>
          <w:rFonts w:hint="eastAsia"/>
          <w:sz w:val="24"/>
        </w:rPr>
        <w:t>争取早日</w:t>
      </w:r>
      <w:r w:rsidR="00CD49A1">
        <w:rPr>
          <w:rFonts w:hint="eastAsia"/>
          <w:sz w:val="24"/>
        </w:rPr>
        <w:t>重构</w:t>
      </w:r>
      <w:r w:rsidR="00294009">
        <w:rPr>
          <w:rFonts w:hint="eastAsia"/>
          <w:sz w:val="24"/>
        </w:rPr>
        <w:t>前端代码</w:t>
      </w:r>
      <w:r w:rsidR="00DA6507">
        <w:rPr>
          <w:rFonts w:hint="eastAsia"/>
          <w:sz w:val="24"/>
        </w:rPr>
        <w:t>。</w:t>
      </w:r>
    </w:p>
    <w:p w14:paraId="44FEFEAB" w14:textId="3A559C0D" w:rsidR="00B77F4C" w:rsidRDefault="007D0336" w:rsidP="002A77F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本次课题</w:t>
      </w:r>
      <w:r w:rsidR="00AD3FA5">
        <w:rPr>
          <w:rFonts w:hint="eastAsia"/>
          <w:sz w:val="24"/>
        </w:rPr>
        <w:t>是我在</w:t>
      </w:r>
      <w:proofErr w:type="gramStart"/>
      <w:r w:rsidR="00915DD8">
        <w:rPr>
          <w:rFonts w:hint="eastAsia"/>
          <w:sz w:val="24"/>
        </w:rPr>
        <w:t>微服务</w:t>
      </w:r>
      <w:proofErr w:type="gramEnd"/>
      <w:r w:rsidR="00915DD8">
        <w:rPr>
          <w:rFonts w:hint="eastAsia"/>
          <w:sz w:val="24"/>
        </w:rPr>
        <w:t>和前后端分离</w:t>
      </w:r>
      <w:r w:rsidR="00820CFB">
        <w:rPr>
          <w:rFonts w:hint="eastAsia"/>
          <w:sz w:val="24"/>
        </w:rPr>
        <w:t>开发的一次尝试</w:t>
      </w:r>
      <w:r w:rsidR="00B77F4C">
        <w:rPr>
          <w:rFonts w:hint="eastAsia"/>
          <w:sz w:val="24"/>
        </w:rPr>
        <w:t>。</w:t>
      </w:r>
      <w:r w:rsidR="00EC49A0">
        <w:rPr>
          <w:rFonts w:hint="eastAsia"/>
          <w:sz w:val="24"/>
        </w:rPr>
        <w:t>就技术风向而言，</w:t>
      </w:r>
      <w:proofErr w:type="gramStart"/>
      <w:r w:rsidR="00EC49A0">
        <w:rPr>
          <w:rFonts w:hint="eastAsia"/>
          <w:sz w:val="24"/>
        </w:rPr>
        <w:t>微服务</w:t>
      </w:r>
      <w:proofErr w:type="gramEnd"/>
      <w:r w:rsidR="00EC49A0">
        <w:rPr>
          <w:rFonts w:hint="eastAsia"/>
          <w:sz w:val="24"/>
        </w:rPr>
        <w:t>和前后端分离一定是</w:t>
      </w:r>
      <w:r w:rsidR="00D015F6">
        <w:rPr>
          <w:rFonts w:hint="eastAsia"/>
          <w:sz w:val="24"/>
        </w:rPr>
        <w:t>大势所趋，包括现在有很多的公司已经在使用各</w:t>
      </w:r>
      <w:proofErr w:type="gramStart"/>
      <w:r w:rsidR="00D015F6">
        <w:rPr>
          <w:rFonts w:hint="eastAsia"/>
          <w:sz w:val="24"/>
        </w:rPr>
        <w:t>类微服务</w:t>
      </w:r>
      <w:proofErr w:type="gramEnd"/>
      <w:r w:rsidR="00D015F6">
        <w:rPr>
          <w:rFonts w:hint="eastAsia"/>
          <w:sz w:val="24"/>
        </w:rPr>
        <w:t>框架，</w:t>
      </w:r>
      <w:r w:rsidR="00082EF2">
        <w:rPr>
          <w:rFonts w:hint="eastAsia"/>
          <w:sz w:val="24"/>
        </w:rPr>
        <w:t>前后端分离技术也已经很成熟了。</w:t>
      </w:r>
      <w:r w:rsidR="00B13FC7">
        <w:rPr>
          <w:rFonts w:hint="eastAsia"/>
          <w:sz w:val="24"/>
        </w:rPr>
        <w:t>因此，我希望本次毕业设计能够</w:t>
      </w:r>
      <w:r w:rsidR="00166703">
        <w:rPr>
          <w:rFonts w:hint="eastAsia"/>
          <w:sz w:val="24"/>
        </w:rPr>
        <w:t>做出</w:t>
      </w:r>
      <w:r w:rsidR="002747BB">
        <w:rPr>
          <w:rFonts w:hint="eastAsia"/>
          <w:sz w:val="24"/>
        </w:rPr>
        <w:t>完成度比较高的</w:t>
      </w:r>
      <w:r w:rsidR="00B153A9">
        <w:rPr>
          <w:rFonts w:hint="eastAsia"/>
          <w:sz w:val="24"/>
        </w:rPr>
        <w:t>项目。</w:t>
      </w:r>
    </w:p>
    <w:p w14:paraId="752ACCC2" w14:textId="015072F2" w:rsidR="00604150" w:rsidRDefault="00B153A9" w:rsidP="002A77F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总之，在这次毕业设计期间</w:t>
      </w:r>
      <w:r w:rsidR="002D4C2A">
        <w:rPr>
          <w:rFonts w:hint="eastAsia"/>
          <w:sz w:val="24"/>
        </w:rPr>
        <w:t>，我有了很多的收获，学到了很多技术，做了很多的代码练习。</w:t>
      </w:r>
      <w:r w:rsidR="003C5C9C">
        <w:rPr>
          <w:rFonts w:hint="eastAsia"/>
          <w:sz w:val="24"/>
        </w:rPr>
        <w:t>希望在以后的工作和学习中能够继续努力</w:t>
      </w:r>
      <w:r w:rsidR="003D0CAC">
        <w:rPr>
          <w:rFonts w:hint="eastAsia"/>
          <w:sz w:val="24"/>
        </w:rPr>
        <w:t>。</w:t>
      </w:r>
    </w:p>
    <w:p w14:paraId="065667B0" w14:textId="77777777" w:rsidR="00B77F4C" w:rsidRDefault="00B77F4C" w:rsidP="002A77F7">
      <w:pPr>
        <w:spacing w:line="360" w:lineRule="auto"/>
        <w:ind w:firstLine="420"/>
        <w:rPr>
          <w:rFonts w:hint="eastAsia"/>
          <w:sz w:val="24"/>
        </w:rPr>
      </w:pPr>
    </w:p>
    <w:p w14:paraId="68C64127" w14:textId="77777777" w:rsidR="002D4833" w:rsidRPr="002A77F7" w:rsidRDefault="002D4833" w:rsidP="00D74287">
      <w:pPr>
        <w:spacing w:line="360" w:lineRule="auto"/>
        <w:rPr>
          <w:rFonts w:hint="eastAsia"/>
          <w:sz w:val="24"/>
        </w:rPr>
      </w:pPr>
      <w:bookmarkStart w:id="250" w:name="_GoBack"/>
      <w:bookmarkEnd w:id="250"/>
    </w:p>
    <w:p w14:paraId="70B01609" w14:textId="4D6EBE40" w:rsidR="00530D1D" w:rsidRDefault="00530D1D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251" w:name="_Toc6841211"/>
      <w:bookmarkStart w:id="252" w:name="_Toc6842008"/>
      <w:bookmarkStart w:id="253" w:name="_Toc6873484"/>
      <w:r w:rsidRPr="002A4EB8">
        <w:rPr>
          <w:rFonts w:eastAsia="黑体"/>
          <w:b w:val="0"/>
          <w:noProof/>
        </w:rPr>
        <w:t>参考文献</w:t>
      </w:r>
      <w:bookmarkEnd w:id="251"/>
      <w:bookmarkEnd w:id="252"/>
      <w:bookmarkEnd w:id="253"/>
    </w:p>
    <w:p w14:paraId="20E17D9D" w14:textId="4EFF9C61" w:rsidR="00B36668" w:rsidRPr="00B36668" w:rsidRDefault="00516AA1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 xml:space="preserve"> </w:t>
      </w:r>
      <w:r w:rsidR="00B36668" w:rsidRPr="00B36668">
        <w:rPr>
          <w:rFonts w:hint="eastAsia"/>
          <w:sz w:val="24"/>
        </w:rPr>
        <w:t>[1]</w:t>
      </w:r>
      <w:r w:rsidR="00B36668" w:rsidRPr="00B36668">
        <w:rPr>
          <w:rFonts w:hint="eastAsia"/>
          <w:sz w:val="24"/>
        </w:rPr>
        <w:t>．</w:t>
      </w:r>
      <w:r w:rsidR="00B36668" w:rsidRPr="00B36668">
        <w:rPr>
          <w:rFonts w:hint="eastAsia"/>
          <w:sz w:val="24"/>
        </w:rPr>
        <w:tab/>
      </w:r>
      <w:r w:rsidR="00B36668" w:rsidRPr="00B36668">
        <w:rPr>
          <w:rFonts w:hint="eastAsia"/>
          <w:sz w:val="24"/>
        </w:rPr>
        <w:t>王方旭</w:t>
      </w:r>
      <w:r w:rsidR="00B36668" w:rsidRPr="00B36668">
        <w:rPr>
          <w:rFonts w:hint="eastAsia"/>
          <w:sz w:val="24"/>
        </w:rPr>
        <w:t xml:space="preserve">. </w:t>
      </w:r>
      <w:r w:rsidR="00B36668" w:rsidRPr="00B36668">
        <w:rPr>
          <w:rFonts w:hint="eastAsia"/>
          <w:sz w:val="24"/>
        </w:rPr>
        <w:t>基于</w:t>
      </w:r>
      <w:proofErr w:type="spellStart"/>
      <w:r w:rsidR="00B36668" w:rsidRPr="00B36668">
        <w:rPr>
          <w:rFonts w:hint="eastAsia"/>
          <w:sz w:val="24"/>
        </w:rPr>
        <w:t>SpringCloud</w:t>
      </w:r>
      <w:proofErr w:type="spellEnd"/>
      <w:r w:rsidR="00B36668" w:rsidRPr="00B36668">
        <w:rPr>
          <w:rFonts w:hint="eastAsia"/>
          <w:sz w:val="24"/>
        </w:rPr>
        <w:t>实现业务系统微服务化的设计与实现</w:t>
      </w:r>
      <w:r w:rsidR="00B36668" w:rsidRPr="00B36668">
        <w:rPr>
          <w:rFonts w:hint="eastAsia"/>
          <w:sz w:val="24"/>
        </w:rPr>
        <w:t xml:space="preserve">[J]. </w:t>
      </w:r>
      <w:r w:rsidR="00B36668" w:rsidRPr="00B36668">
        <w:rPr>
          <w:rFonts w:hint="eastAsia"/>
          <w:sz w:val="24"/>
        </w:rPr>
        <w:t>电子技术与软件工程</w:t>
      </w:r>
      <w:r w:rsidR="00B36668" w:rsidRPr="00B36668">
        <w:rPr>
          <w:rFonts w:hint="eastAsia"/>
          <w:sz w:val="24"/>
        </w:rPr>
        <w:t>, 2018(8).</w:t>
      </w:r>
    </w:p>
    <w:p w14:paraId="059CA430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[2]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邱生姬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浅谈</w:t>
      </w:r>
      <w:r w:rsidRPr="00B36668">
        <w:rPr>
          <w:rFonts w:hint="eastAsia"/>
          <w:sz w:val="24"/>
        </w:rPr>
        <w:t>JAVA</w:t>
      </w:r>
      <w:r w:rsidRPr="00B36668">
        <w:rPr>
          <w:rFonts w:hint="eastAsia"/>
          <w:sz w:val="24"/>
        </w:rPr>
        <w:t>微服务</w:t>
      </w:r>
      <w:proofErr w:type="spellStart"/>
      <w:r w:rsidRPr="00B36668">
        <w:rPr>
          <w:rFonts w:hint="eastAsia"/>
          <w:sz w:val="24"/>
        </w:rPr>
        <w:t>SpringCloud</w:t>
      </w:r>
      <w:proofErr w:type="spellEnd"/>
      <w:r w:rsidRPr="00B36668">
        <w:rPr>
          <w:rFonts w:hint="eastAsia"/>
          <w:sz w:val="24"/>
        </w:rPr>
        <w:t>开发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电脑迷</w:t>
      </w:r>
      <w:r w:rsidRPr="00B36668">
        <w:rPr>
          <w:rFonts w:hint="eastAsia"/>
          <w:sz w:val="24"/>
        </w:rPr>
        <w:t>, 2017(17).</w:t>
      </w:r>
    </w:p>
    <w:p w14:paraId="65538919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[3]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张峰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微服务技术构建大规模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系统的研究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科技创新与应用</w:t>
      </w:r>
      <w:r w:rsidRPr="00B36668">
        <w:rPr>
          <w:rFonts w:hint="eastAsia"/>
          <w:sz w:val="24"/>
        </w:rPr>
        <w:t>, 2017(22):48-49.</w:t>
      </w:r>
    </w:p>
    <w:p w14:paraId="50BF5EBF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[4]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王永和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张劲松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邓安明</w:t>
      </w:r>
      <w:r w:rsidRPr="00B36668">
        <w:rPr>
          <w:rFonts w:hint="eastAsia"/>
          <w:sz w:val="24"/>
        </w:rPr>
        <w:t>,</w:t>
      </w:r>
      <w:r w:rsidRPr="00B36668">
        <w:rPr>
          <w:rFonts w:hint="eastAsia"/>
          <w:sz w:val="24"/>
        </w:rPr>
        <w:t>等</w:t>
      </w:r>
      <w:r w:rsidRPr="00B36668">
        <w:rPr>
          <w:rFonts w:hint="eastAsia"/>
          <w:sz w:val="24"/>
        </w:rPr>
        <w:t>. Spring Boot</w:t>
      </w:r>
      <w:r w:rsidRPr="00B36668">
        <w:rPr>
          <w:rFonts w:hint="eastAsia"/>
          <w:sz w:val="24"/>
        </w:rPr>
        <w:t>研究和应用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信息通信</w:t>
      </w:r>
      <w:r w:rsidRPr="00B36668">
        <w:rPr>
          <w:rFonts w:hint="eastAsia"/>
          <w:sz w:val="24"/>
        </w:rPr>
        <w:t>, 2016(10):91-94.</w:t>
      </w:r>
    </w:p>
    <w:p w14:paraId="58A296FC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[5]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周燕玲</w:t>
      </w:r>
      <w:r w:rsidRPr="00B36668">
        <w:rPr>
          <w:rFonts w:hint="eastAsia"/>
          <w:sz w:val="24"/>
        </w:rPr>
        <w:t>. Spring MVC</w:t>
      </w:r>
      <w:r w:rsidRPr="00B36668">
        <w:rPr>
          <w:rFonts w:hint="eastAsia"/>
          <w:sz w:val="24"/>
        </w:rPr>
        <w:t>框架开发</w:t>
      </w:r>
      <w:r w:rsidRPr="00B36668">
        <w:rPr>
          <w:rFonts w:hint="eastAsia"/>
          <w:sz w:val="24"/>
        </w:rPr>
        <w:t>WEB</w:t>
      </w:r>
      <w:r w:rsidRPr="00B36668">
        <w:rPr>
          <w:rFonts w:hint="eastAsia"/>
          <w:sz w:val="24"/>
        </w:rPr>
        <w:t>应用程序的探索与研究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科技广场</w:t>
      </w:r>
      <w:r w:rsidRPr="00B36668">
        <w:rPr>
          <w:rFonts w:hint="eastAsia"/>
          <w:sz w:val="24"/>
        </w:rPr>
        <w:t>, 2016(6):25-28.</w:t>
      </w:r>
    </w:p>
    <w:p w14:paraId="708713F7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[6]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proofErr w:type="spellStart"/>
      <w:r w:rsidRPr="00B36668">
        <w:rPr>
          <w:rFonts w:hint="eastAsia"/>
          <w:sz w:val="24"/>
        </w:rPr>
        <w:t>BrianGoetz</w:t>
      </w:r>
      <w:proofErr w:type="spellEnd"/>
      <w:r w:rsidRPr="00B36668">
        <w:rPr>
          <w:rFonts w:hint="eastAsia"/>
          <w:sz w:val="24"/>
        </w:rPr>
        <w:t>. JAVA</w:t>
      </w:r>
      <w:r w:rsidRPr="00B36668">
        <w:rPr>
          <w:rFonts w:hint="eastAsia"/>
          <w:sz w:val="24"/>
        </w:rPr>
        <w:t>并发编程实践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2007.</w:t>
      </w:r>
    </w:p>
    <w:p w14:paraId="0915E372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[7]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沃尔斯</w:t>
      </w:r>
      <w:r w:rsidRPr="00B36668">
        <w:rPr>
          <w:rFonts w:hint="eastAsia"/>
          <w:sz w:val="24"/>
        </w:rPr>
        <w:t>. Spring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>:</w:t>
      </w:r>
      <w:r w:rsidRPr="00B36668">
        <w:rPr>
          <w:rFonts w:hint="eastAsia"/>
          <w:sz w:val="24"/>
        </w:rPr>
        <w:t>第</w:t>
      </w:r>
      <w:r w:rsidRPr="00B36668">
        <w:rPr>
          <w:rFonts w:hint="eastAsia"/>
          <w:sz w:val="24"/>
        </w:rPr>
        <w:t>4</w:t>
      </w:r>
      <w:r w:rsidRPr="00B36668">
        <w:rPr>
          <w:rFonts w:hint="eastAsia"/>
          <w:sz w:val="24"/>
        </w:rPr>
        <w:t>版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人民邮电出版社</w:t>
      </w:r>
      <w:r w:rsidRPr="00B36668">
        <w:rPr>
          <w:rFonts w:hint="eastAsia"/>
          <w:sz w:val="24"/>
        </w:rPr>
        <w:t>, 2016.</w:t>
      </w:r>
    </w:p>
    <w:p w14:paraId="27C33181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[8]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杨开振</w:t>
      </w:r>
      <w:r w:rsidRPr="00B36668">
        <w:rPr>
          <w:rFonts w:hint="eastAsia"/>
          <w:sz w:val="24"/>
        </w:rPr>
        <w:t xml:space="preserve">. </w:t>
      </w:r>
      <w:r w:rsidRPr="00B36668">
        <w:rPr>
          <w:rFonts w:hint="eastAsia"/>
          <w:sz w:val="24"/>
        </w:rPr>
        <w:t>深入浅出</w:t>
      </w:r>
      <w:proofErr w:type="spellStart"/>
      <w:r w:rsidRPr="00B36668">
        <w:rPr>
          <w:rFonts w:hint="eastAsia"/>
          <w:sz w:val="24"/>
        </w:rPr>
        <w:t>MyBatis</w:t>
      </w:r>
      <w:proofErr w:type="spellEnd"/>
      <w:r w:rsidRPr="00B36668">
        <w:rPr>
          <w:rFonts w:hint="eastAsia"/>
          <w:sz w:val="24"/>
        </w:rPr>
        <w:t>技术原理与实战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64EF856" w14:textId="77777777" w:rsidR="00B36668" w:rsidRPr="00B36668" w:rsidRDefault="00B36668" w:rsidP="00B36668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[9]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马志强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张然</w:t>
      </w:r>
      <w:r w:rsidRPr="00B36668">
        <w:rPr>
          <w:rFonts w:hint="eastAsia"/>
          <w:sz w:val="24"/>
        </w:rPr>
        <w:t xml:space="preserve">, </w:t>
      </w:r>
      <w:r w:rsidRPr="00B36668">
        <w:rPr>
          <w:rFonts w:hint="eastAsia"/>
          <w:sz w:val="24"/>
        </w:rPr>
        <w:t>李雷孝</w:t>
      </w:r>
      <w:r w:rsidRPr="00B36668">
        <w:rPr>
          <w:rFonts w:hint="eastAsia"/>
          <w:sz w:val="24"/>
        </w:rPr>
        <w:t>. Java</w:t>
      </w:r>
      <w:r w:rsidRPr="00B36668">
        <w:rPr>
          <w:rFonts w:hint="eastAsia"/>
          <w:sz w:val="24"/>
        </w:rPr>
        <w:t>核心技术</w:t>
      </w:r>
      <w:r w:rsidRPr="00B36668">
        <w:rPr>
          <w:rFonts w:hint="eastAsia"/>
          <w:sz w:val="24"/>
        </w:rPr>
        <w:t xml:space="preserve">[J]. </w:t>
      </w:r>
      <w:r w:rsidRPr="00B36668">
        <w:rPr>
          <w:rFonts w:hint="eastAsia"/>
          <w:sz w:val="24"/>
        </w:rPr>
        <w:t>计算机教育</w:t>
      </w:r>
      <w:r w:rsidRPr="00B36668">
        <w:rPr>
          <w:rFonts w:hint="eastAsia"/>
          <w:sz w:val="24"/>
        </w:rPr>
        <w:t>, 2015(21).</w:t>
      </w:r>
    </w:p>
    <w:p w14:paraId="58A6A744" w14:textId="7B8240DF" w:rsidR="001060D4" w:rsidRPr="001060D4" w:rsidRDefault="00B36668" w:rsidP="002C0AB4">
      <w:pPr>
        <w:spacing w:line="360" w:lineRule="auto"/>
        <w:rPr>
          <w:sz w:val="24"/>
        </w:rPr>
      </w:pPr>
      <w:r w:rsidRPr="00B36668">
        <w:rPr>
          <w:rFonts w:hint="eastAsia"/>
          <w:sz w:val="24"/>
        </w:rPr>
        <w:t>[10]</w:t>
      </w:r>
      <w:r w:rsidRPr="00B36668">
        <w:rPr>
          <w:rFonts w:hint="eastAsia"/>
          <w:sz w:val="24"/>
        </w:rPr>
        <w:t>．</w:t>
      </w:r>
      <w:r w:rsidRPr="00B36668">
        <w:rPr>
          <w:rFonts w:hint="eastAsia"/>
          <w:sz w:val="24"/>
        </w:rPr>
        <w:tab/>
      </w:r>
      <w:r w:rsidRPr="00B36668">
        <w:rPr>
          <w:rFonts w:hint="eastAsia"/>
          <w:sz w:val="24"/>
        </w:rPr>
        <w:t>汪云飞</w:t>
      </w:r>
      <w:r w:rsidRPr="00B36668">
        <w:rPr>
          <w:rFonts w:hint="eastAsia"/>
          <w:sz w:val="24"/>
        </w:rPr>
        <w:t xml:space="preserve">. </w:t>
      </w:r>
      <w:proofErr w:type="spellStart"/>
      <w:r w:rsidRPr="00B36668">
        <w:rPr>
          <w:rFonts w:hint="eastAsia"/>
          <w:sz w:val="24"/>
        </w:rPr>
        <w:t>JavaEE</w:t>
      </w:r>
      <w:proofErr w:type="spellEnd"/>
      <w:r w:rsidRPr="00B36668">
        <w:rPr>
          <w:rFonts w:hint="eastAsia"/>
          <w:sz w:val="24"/>
        </w:rPr>
        <w:t>开发的颠覆者</w:t>
      </w:r>
      <w:r w:rsidRPr="00B36668">
        <w:rPr>
          <w:rFonts w:hint="eastAsia"/>
          <w:sz w:val="24"/>
        </w:rPr>
        <w:t>:Spring Boot</w:t>
      </w:r>
      <w:r w:rsidRPr="00B36668">
        <w:rPr>
          <w:rFonts w:hint="eastAsia"/>
          <w:sz w:val="24"/>
        </w:rPr>
        <w:t>实战</w:t>
      </w:r>
      <w:r w:rsidRPr="00B36668">
        <w:rPr>
          <w:rFonts w:hint="eastAsia"/>
          <w:sz w:val="24"/>
        </w:rPr>
        <w:t xml:space="preserve">[M]. </w:t>
      </w:r>
      <w:r w:rsidRPr="00B36668">
        <w:rPr>
          <w:rFonts w:hint="eastAsia"/>
          <w:sz w:val="24"/>
        </w:rPr>
        <w:t>电子工业出版社</w:t>
      </w:r>
      <w:r w:rsidRPr="00B36668">
        <w:rPr>
          <w:rFonts w:hint="eastAsia"/>
          <w:sz w:val="24"/>
        </w:rPr>
        <w:t>, 2016.</w:t>
      </w:r>
    </w:p>
    <w:p w14:paraId="0C6BD35E" w14:textId="77777777" w:rsidR="007F0AE5" w:rsidRPr="00530D1D" w:rsidRDefault="007F0AE5" w:rsidP="00D51B62">
      <w:pPr>
        <w:spacing w:line="360" w:lineRule="auto"/>
        <w:ind w:rightChars="-57" w:right="-120" w:firstLineChars="225" w:firstLine="473"/>
        <w:rPr>
          <w:color w:val="FF0000"/>
          <w:szCs w:val="21"/>
        </w:rPr>
        <w:sectPr w:rsidR="007F0AE5" w:rsidRPr="00530D1D" w:rsidSect="00AD30AC">
          <w:headerReference w:type="default" r:id="rId54"/>
          <w:pgSz w:w="11907" w:h="16840" w:code="9"/>
          <w:pgMar w:top="1418" w:right="1418" w:bottom="1418" w:left="1418" w:header="851" w:footer="992" w:gutter="0"/>
          <w:cols w:space="425"/>
          <w:docGrid w:linePitch="312"/>
        </w:sectPr>
      </w:pPr>
    </w:p>
    <w:p w14:paraId="1F9873B3" w14:textId="77777777" w:rsidR="00C8504F" w:rsidRPr="0086385A" w:rsidRDefault="00C8504F" w:rsidP="00D51B62">
      <w:pPr>
        <w:pStyle w:val="1"/>
        <w:spacing w:before="0" w:afterLines="100" w:after="240" w:line="240" w:lineRule="auto"/>
        <w:jc w:val="center"/>
        <w:rPr>
          <w:rFonts w:eastAsia="黑体"/>
          <w:b w:val="0"/>
          <w:noProof/>
        </w:rPr>
      </w:pPr>
      <w:bookmarkStart w:id="254" w:name="_Toc188433611"/>
      <w:bookmarkStart w:id="255" w:name="_Toc335598677"/>
      <w:bookmarkStart w:id="256" w:name="_Toc6841212"/>
      <w:bookmarkStart w:id="257" w:name="_Toc6842009"/>
      <w:bookmarkStart w:id="258" w:name="_Toc6873485"/>
      <w:r w:rsidRPr="0086385A">
        <w:rPr>
          <w:rFonts w:eastAsia="黑体"/>
          <w:b w:val="0"/>
          <w:noProof/>
        </w:rPr>
        <w:lastRenderedPageBreak/>
        <w:t>致</w:t>
      </w:r>
      <w:r w:rsidRPr="0086385A">
        <w:rPr>
          <w:rFonts w:eastAsia="黑体"/>
          <w:b w:val="0"/>
          <w:noProof/>
        </w:rPr>
        <w:t xml:space="preserve">  </w:t>
      </w:r>
      <w:r w:rsidRPr="0086385A">
        <w:rPr>
          <w:rFonts w:eastAsia="黑体"/>
          <w:b w:val="0"/>
          <w:noProof/>
        </w:rPr>
        <w:t>谢</w:t>
      </w:r>
      <w:bookmarkEnd w:id="254"/>
      <w:bookmarkEnd w:id="255"/>
      <w:bookmarkEnd w:id="256"/>
      <w:bookmarkEnd w:id="257"/>
      <w:bookmarkEnd w:id="258"/>
    </w:p>
    <w:p w14:paraId="2DEB934D" w14:textId="3C7C8F7F" w:rsidR="0035233E" w:rsidRDefault="0035233E" w:rsidP="00C1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从论文开题，到最终的提交论文，一共经历了大概半年的时间，在这半年里，我学会了很多知识，其中包括技术方面，学会了很多新的框架，接触到很多好用的、易用的工具</w:t>
      </w:r>
      <w:r w:rsidR="009925B5">
        <w:rPr>
          <w:rFonts w:hint="eastAsia"/>
          <w:sz w:val="24"/>
        </w:rPr>
        <w:t>。在整个流程开发中，我将大学中学到的软件工程知识运用到了项目中。这些让我觉得大学四年的学习没有白费。</w:t>
      </w:r>
    </w:p>
    <w:p w14:paraId="55527EAE" w14:textId="0DCBE496" w:rsidR="006E1A92" w:rsidRDefault="00B36668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整个毕业设计从选题到最终的开发、论文完成，</w:t>
      </w:r>
      <w:r w:rsidR="0074778A">
        <w:rPr>
          <w:rFonts w:hint="eastAsia"/>
          <w:sz w:val="24"/>
        </w:rPr>
        <w:t>获得了很多人的帮助。其中，我的导师彭志豪在我的选题和论文阶段给予我的帮助最大，在我确定了开发社区的方向时，导师向我提出意见，希望我能够对比各类社区网站，做一些自己的创新功能，因此我在社区中加入了视频元素，也得到了导师的赞同。最终撰写论文阶段，导师指出我论文中的各种问题，并建议我在论文中突出核心模块。其次，在开发的过程中，我实习期间的导师谢小菁给了我技术上的支持。在实习期间，我与导师探讨毕业设计使用的技术框架时，导师建议我挑战自己，使用</w:t>
      </w:r>
      <w:r w:rsidR="0035233E">
        <w:rPr>
          <w:rFonts w:hint="eastAsia"/>
          <w:sz w:val="24"/>
        </w:rPr>
        <w:t>当前阶段比较新的、热门的技术。</w:t>
      </w:r>
      <w:r w:rsidR="009925B5">
        <w:rPr>
          <w:rFonts w:hint="eastAsia"/>
          <w:sz w:val="24"/>
        </w:rPr>
        <w:t>导师还</w:t>
      </w:r>
      <w:r w:rsidR="0035233E">
        <w:rPr>
          <w:rFonts w:hint="eastAsia"/>
          <w:sz w:val="24"/>
        </w:rPr>
        <w:t>给了我许多的学习资源，让我去学习相关知识，能够快速的上手，完成项目的开发。</w:t>
      </w:r>
    </w:p>
    <w:p w14:paraId="53AD8DB1" w14:textId="760D3C92" w:rsidR="006E1A92" w:rsidRDefault="00C11C83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最后，还要感谢我的父母，一直在背后默默地支持我，感谢我的室友，在我困难的时候及时伸出援手，感谢辅导员张思柔老师，给我们毕业年级发布各种招聘简章，能够让我们顺利毕业。在我的大学四年里，有你们的帮助和支持，我在能</w:t>
      </w:r>
      <w:r w:rsidR="009A3F3E">
        <w:rPr>
          <w:rFonts w:hint="eastAsia"/>
          <w:sz w:val="24"/>
        </w:rPr>
        <w:t>顺利的走到现在。衷心的谢谢你们。</w:t>
      </w:r>
    </w:p>
    <w:p w14:paraId="74D9A48C" w14:textId="398FFF38" w:rsidR="009A3F3E" w:rsidRDefault="009A3F3E" w:rsidP="0026342F">
      <w:pPr>
        <w:spacing w:line="360" w:lineRule="auto"/>
        <w:ind w:firstLineChars="225" w:firstLine="540"/>
        <w:rPr>
          <w:sz w:val="24"/>
        </w:rPr>
      </w:pPr>
      <w:r>
        <w:rPr>
          <w:rFonts w:hint="eastAsia"/>
          <w:sz w:val="24"/>
        </w:rPr>
        <w:t>希望大连东软信息学院能够越办越好，从东软走出来的都是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行业的精英。</w:t>
      </w:r>
    </w:p>
    <w:p w14:paraId="2754EF07" w14:textId="77777777" w:rsidR="00C11C83" w:rsidRPr="00C11C83" w:rsidRDefault="00C11C83" w:rsidP="0026342F">
      <w:pPr>
        <w:spacing w:line="360" w:lineRule="auto"/>
        <w:ind w:firstLineChars="225" w:firstLine="540"/>
        <w:rPr>
          <w:sz w:val="24"/>
        </w:rPr>
      </w:pPr>
    </w:p>
    <w:p w14:paraId="442199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7FCCBC0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18215E24" w14:textId="77777777" w:rsidR="006E1A92" w:rsidRDefault="006E1A92" w:rsidP="0026342F">
      <w:pPr>
        <w:spacing w:line="360" w:lineRule="auto"/>
        <w:ind w:firstLineChars="225" w:firstLine="540"/>
        <w:rPr>
          <w:sz w:val="24"/>
        </w:rPr>
      </w:pPr>
    </w:p>
    <w:p w14:paraId="5325594D" w14:textId="77777777" w:rsidR="00A90C0B" w:rsidRDefault="00A90C0B" w:rsidP="0026342F">
      <w:pPr>
        <w:spacing w:line="360" w:lineRule="auto"/>
        <w:ind w:firstLineChars="225" w:firstLine="540"/>
        <w:rPr>
          <w:sz w:val="24"/>
        </w:rPr>
        <w:sectPr w:rsidR="00A90C0B" w:rsidSect="00AD30AC">
          <w:footerReference w:type="default" r:id="rId55"/>
          <w:pgSz w:w="11907" w:h="16840" w:code="9"/>
          <w:pgMar w:top="1418" w:right="1418" w:bottom="1418" w:left="1418" w:header="720" w:footer="720" w:gutter="0"/>
          <w:cols w:space="720"/>
        </w:sectPr>
      </w:pPr>
    </w:p>
    <w:p w14:paraId="5ADFD116" w14:textId="77777777" w:rsidR="006E1A92" w:rsidRDefault="006E1A92" w:rsidP="00DE465C">
      <w:pPr>
        <w:spacing w:line="360" w:lineRule="auto"/>
        <w:rPr>
          <w:sz w:val="24"/>
        </w:rPr>
      </w:pPr>
    </w:p>
    <w:p w14:paraId="57652B55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大连东软信息学院</w:t>
      </w:r>
    </w:p>
    <w:p w14:paraId="5F3C3CC2" w14:textId="77777777" w:rsidR="006E1A92" w:rsidRDefault="006E1A92" w:rsidP="006E1A9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毕业设计（论文）原创承诺书</w:t>
      </w:r>
    </w:p>
    <w:p w14:paraId="24F3D95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1、本人承诺：所提交的毕业设计（论文）是认真学习理解</w:t>
      </w:r>
      <w:r>
        <w:rPr>
          <w:rFonts w:ascii="宋体" w:hAnsi="宋体" w:hint="eastAsia"/>
          <w:bCs/>
          <w:sz w:val="28"/>
          <w:szCs w:val="28"/>
        </w:rPr>
        <w:t>学校的《毕业设计（论文）工作规范</w:t>
      </w:r>
      <w:r>
        <w:rPr>
          <w:rFonts w:ascii="宋体" w:hAnsi="宋体" w:hint="eastAsia"/>
          <w:sz w:val="28"/>
          <w:szCs w:val="28"/>
        </w:rPr>
        <w:t>》后，在教师的指导下，独立地完成了任务书中规定的内容，不弄虚作假，不抄袭别人的工作内容。</w:t>
      </w:r>
    </w:p>
    <w:p w14:paraId="39E6741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2、本人在毕业设计（论文）中引用他人的观点和研究成果，均在文中加以注释或以参考文献形式列出，对本文的研究工作做出重要贡献的个人和集体均已在文中注明。</w:t>
      </w:r>
    </w:p>
    <w:p w14:paraId="58FF7B41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3、在毕业设计（论文）中对侵犯任何方面知识产权的行为，由本人承担相应的法律责任。</w:t>
      </w:r>
    </w:p>
    <w:p w14:paraId="5C28469A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、本人完全了解学校关于保存、使用毕业设计（论文）的规定，即：按照学校要求提交论文和相关材料的印刷本和电子版本；同意学校保留毕业设计（论文）的复印件和电子版本，允许被查阅和借阅；学校可以采用影印、缩印或其他复制手段保存毕业设计（论文），可以公布其中的全部或部分内容。</w:t>
      </w:r>
    </w:p>
    <w:p w14:paraId="1029618F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5、本人完全了解《毕业（设计）论文工作规范》关于“学生毕业设计（论文）出现购买、他人代写、或者抄袭、剽窃等作假情形的，取消其学位申请资格；已经获得学位的，依法撤销其学位。取消学位申请资格或者撤销学位者，从处理决定之日起3年内，学校不再接受学生学位申请”的规定内容。</w:t>
      </w:r>
    </w:p>
    <w:p w14:paraId="1E9055BC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6、本人完全了解《学生手册》中关于在“毕业设计（论文）等环节中被认定抄袭他人成果者”不授予学士学位，并且“毕业学年因违纪受处分影响学位的学生不授予学士学位，并且无学士学位申请资格”的规定内容。</w:t>
      </w:r>
    </w:p>
    <w:p w14:paraId="2235DC46" w14:textId="77777777" w:rsidR="006E1A92" w:rsidRDefault="006E1A92" w:rsidP="006E1A92">
      <w:pPr>
        <w:spacing w:line="300" w:lineRule="auto"/>
        <w:ind w:firstLineChars="200" w:firstLine="56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以上承诺的法律结果、不能正常毕业及其他不可预见的后果由学生本人承担！</w:t>
      </w:r>
    </w:p>
    <w:p w14:paraId="07502E25" w14:textId="77777777" w:rsidR="006E1A92" w:rsidRDefault="006E1A92" w:rsidP="006E1A92">
      <w:pPr>
        <w:ind w:firstLineChars="200" w:firstLine="640"/>
        <w:rPr>
          <w:rFonts w:ascii="宋体" w:hAnsi="宋体"/>
          <w:sz w:val="32"/>
          <w:szCs w:val="32"/>
        </w:rPr>
      </w:pPr>
    </w:p>
    <w:p w14:paraId="2A06E436" w14:textId="77777777" w:rsidR="006E1A92" w:rsidRDefault="006E1A92" w:rsidP="006E1A92">
      <w:pPr>
        <w:wordWrap w:val="0"/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学生本人签字：               </w:t>
      </w:r>
    </w:p>
    <w:p w14:paraId="656DA9E1" w14:textId="77777777" w:rsidR="006E1A92" w:rsidRDefault="006E1A92" w:rsidP="006E1A92">
      <w:pPr>
        <w:autoSpaceDE w:val="0"/>
        <w:autoSpaceDN w:val="0"/>
        <w:adjustRightInd w:val="0"/>
        <w:ind w:right="567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3B1B1AC5" w14:textId="25C719BB" w:rsidR="006E1A92" w:rsidRDefault="006E1A92" w:rsidP="009D26D2">
      <w:pPr>
        <w:wordWrap w:val="0"/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  <w:r>
        <w:rPr>
          <w:rFonts w:ascii="黑体" w:eastAsia="黑体" w:hAnsi="黑体" w:cs="微软雅黑" w:hint="eastAsia"/>
          <w:kern w:val="0"/>
          <w:sz w:val="30"/>
          <w:szCs w:val="30"/>
        </w:rPr>
        <w:t>年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 月</w:t>
      </w:r>
      <w:r w:rsidR="00531265">
        <w:rPr>
          <w:rFonts w:ascii="黑体" w:eastAsia="黑体" w:hAnsi="黑体" w:cs="微软雅黑" w:hint="eastAsia"/>
          <w:kern w:val="0"/>
          <w:sz w:val="30"/>
          <w:szCs w:val="30"/>
        </w:rPr>
        <w:t xml:space="preserve">    </w:t>
      </w:r>
      <w:r>
        <w:rPr>
          <w:rFonts w:ascii="黑体" w:eastAsia="黑体" w:hAnsi="黑体" w:cs="微软雅黑" w:hint="eastAsia"/>
          <w:kern w:val="0"/>
          <w:sz w:val="30"/>
          <w:szCs w:val="30"/>
        </w:rPr>
        <w:t xml:space="preserve">  日</w:t>
      </w:r>
    </w:p>
    <w:p w14:paraId="29D85E4A" w14:textId="77777777" w:rsidR="009D26D2" w:rsidRDefault="009D26D2" w:rsidP="009D26D2">
      <w:pPr>
        <w:autoSpaceDE w:val="0"/>
        <w:autoSpaceDN w:val="0"/>
        <w:adjustRightInd w:val="0"/>
        <w:ind w:right="567" w:firstLine="600"/>
        <w:jc w:val="right"/>
        <w:rPr>
          <w:rFonts w:ascii="黑体" w:eastAsia="黑体" w:hAnsi="黑体" w:cs="微软雅黑"/>
          <w:kern w:val="0"/>
          <w:sz w:val="30"/>
          <w:szCs w:val="30"/>
        </w:rPr>
      </w:pPr>
    </w:p>
    <w:p w14:paraId="19DEBEFA" w14:textId="223749C6" w:rsidR="006E1A92" w:rsidRPr="0026342F" w:rsidRDefault="006E1A92" w:rsidP="006E1A92">
      <w:pPr>
        <w:spacing w:line="360" w:lineRule="auto"/>
        <w:rPr>
          <w:sz w:val="24"/>
        </w:rPr>
      </w:pPr>
    </w:p>
    <w:sectPr w:rsidR="006E1A92" w:rsidRPr="0026342F" w:rsidSect="00AD30AC">
      <w:headerReference w:type="default" r:id="rId56"/>
      <w:footerReference w:type="default" r:id="rId57"/>
      <w:pgSz w:w="11907" w:h="16840" w:code="9"/>
      <w:pgMar w:top="1418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8B5EFE" w14:textId="77777777" w:rsidR="00791858" w:rsidRDefault="00791858">
      <w:r>
        <w:separator/>
      </w:r>
    </w:p>
  </w:endnote>
  <w:endnote w:type="continuationSeparator" w:id="0">
    <w:p w14:paraId="60F6E787" w14:textId="77777777" w:rsidR="00791858" w:rsidRDefault="00791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2FA8D" w14:textId="77777777" w:rsidR="00791858" w:rsidRDefault="00791858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V</w:t>
    </w:r>
    <w:r>
      <w:fldChar w:fldCharType="end"/>
    </w:r>
  </w:p>
  <w:p w14:paraId="6562BFCC" w14:textId="77777777" w:rsidR="00791858" w:rsidRDefault="0079185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580EA" w14:textId="77777777" w:rsidR="00791858" w:rsidRDefault="00791858">
    <w:pPr>
      <w:pStyle w:val="a5"/>
      <w:jc w:val="center"/>
    </w:pPr>
    <w:r>
      <w:t>-</w:t>
    </w:r>
    <w:r>
      <w:fldChar w:fldCharType="begin"/>
    </w:r>
    <w:r>
      <w:instrText xml:space="preserve"> PAGE   \* MERGEFORMAT </w:instrText>
    </w:r>
    <w:r>
      <w:fldChar w:fldCharType="separate"/>
    </w:r>
    <w:r w:rsidRPr="00F975D6">
      <w:rPr>
        <w:noProof/>
        <w:lang w:val="zh-CN"/>
      </w:rPr>
      <w:t>25</w:t>
    </w:r>
    <w:r>
      <w:fldChar w:fldCharType="end"/>
    </w:r>
    <w:r>
      <w:t>-</w:t>
    </w:r>
  </w:p>
  <w:p w14:paraId="08DF8F7E" w14:textId="77777777" w:rsidR="00791858" w:rsidRDefault="00791858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F1CEC" w14:textId="77777777" w:rsidR="00791858" w:rsidRPr="00F67299" w:rsidRDefault="00791858" w:rsidP="0026342F">
    <w:pPr>
      <w:pStyle w:val="a5"/>
      <w:jc w:val="center"/>
    </w:pPr>
    <w:r>
      <w:rPr>
        <w:rStyle w:val="a7"/>
        <w:rFonts w:ascii="Times New Roman" w:hAnsi="Times New Roman" w:hint="eastAsia"/>
      </w:rPr>
      <w:t>-</w:t>
    </w:r>
    <w:r w:rsidRPr="00F67299">
      <w:rPr>
        <w:rStyle w:val="a7"/>
        <w:rFonts w:ascii="Times New Roman" w:hAnsi="Times New Roman"/>
      </w:rPr>
      <w:fldChar w:fldCharType="begin"/>
    </w:r>
    <w:r w:rsidRPr="00F67299">
      <w:rPr>
        <w:rStyle w:val="a7"/>
        <w:rFonts w:ascii="Times New Roman" w:hAnsi="Times New Roman"/>
      </w:rPr>
      <w:instrText xml:space="preserve"> PAGE </w:instrText>
    </w:r>
    <w:r w:rsidRPr="00F67299">
      <w:rPr>
        <w:rStyle w:val="a7"/>
        <w:rFonts w:ascii="Times New Roman" w:hAnsi="Times New Roman"/>
      </w:rPr>
      <w:fldChar w:fldCharType="separate"/>
    </w:r>
    <w:r>
      <w:rPr>
        <w:rStyle w:val="a7"/>
        <w:rFonts w:ascii="Times New Roman" w:hAnsi="Times New Roman"/>
        <w:noProof/>
      </w:rPr>
      <w:t>26</w:t>
    </w:r>
    <w:r w:rsidRPr="00F67299">
      <w:rPr>
        <w:rStyle w:val="a7"/>
        <w:rFonts w:ascii="Times New Roman" w:hAnsi="Times New Roman"/>
      </w:rPr>
      <w:fldChar w:fldCharType="end"/>
    </w:r>
    <w:r>
      <w:rPr>
        <w:rStyle w:val="a7"/>
        <w:rFonts w:ascii="Times New Roman" w:hAnsi="Times New Roman" w:hint="eastAsia"/>
      </w:rPr>
      <w:t>-</w:t>
    </w:r>
  </w:p>
  <w:p w14:paraId="0A2543BC" w14:textId="77777777" w:rsidR="00791858" w:rsidRPr="00CF4D00" w:rsidRDefault="00791858" w:rsidP="00CF4D00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532F5" w14:textId="77777777" w:rsidR="00791858" w:rsidRPr="00CF4D00" w:rsidRDefault="00791858" w:rsidP="00CF4D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BC615B" w14:textId="77777777" w:rsidR="00791858" w:rsidRDefault="00791858">
      <w:r>
        <w:separator/>
      </w:r>
    </w:p>
  </w:footnote>
  <w:footnote w:type="continuationSeparator" w:id="0">
    <w:p w14:paraId="4A61B432" w14:textId="77777777" w:rsidR="00791858" w:rsidRDefault="00791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12A9D" w14:textId="77777777" w:rsidR="00791858" w:rsidRPr="00846459" w:rsidRDefault="00791858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</w:t>
    </w:r>
    <w:r>
      <w:rPr>
        <w:rFonts w:hint="eastAsia"/>
      </w:rPr>
      <w:t xml:space="preserve">   </w:t>
    </w:r>
    <w:r w:rsidRPr="00846459">
      <w:rPr>
        <w:rFonts w:hint="eastAsia"/>
      </w:rPr>
      <w:t xml:space="preserve">                                 </w:t>
    </w:r>
    <w:r>
      <w:rPr>
        <w:rFonts w:hint="eastAsia"/>
      </w:rPr>
      <w:t>摘要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0D27C9" w14:textId="77777777" w:rsidR="00791858" w:rsidRPr="00846459" w:rsidRDefault="00791858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</w:t>
    </w:r>
    <w:r>
      <w:rPr>
        <w:rFonts w:hint="eastAsia"/>
      </w:rPr>
      <w:t>Abstract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A4086" w14:textId="77777777" w:rsidR="00791858" w:rsidRPr="00846459" w:rsidRDefault="00791858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 xml:space="preserve">东软信息学院毕业设计（论文）                 </w:t>
    </w:r>
    <w:r>
      <w:rPr>
        <w:rFonts w:hint="eastAsia"/>
      </w:rPr>
      <w:t xml:space="preserve">    </w:t>
    </w:r>
    <w:r w:rsidRPr="00846459">
      <w:rPr>
        <w:rFonts w:hint="eastAsia"/>
      </w:rPr>
      <w:t xml:space="preserve">  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567D3A" w14:textId="77777777" w:rsidR="00791858" w:rsidRPr="00846459" w:rsidRDefault="00791858" w:rsidP="000B1E8A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8EAC9" w14:textId="77777777" w:rsidR="00791858" w:rsidRPr="00CF4D00" w:rsidRDefault="00791858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33C4D" w14:textId="77777777" w:rsidR="00791858" w:rsidRPr="00CF4D00" w:rsidRDefault="00791858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</w:t>
    </w:r>
    <w:r w:rsidRPr="00846459">
      <w:rPr>
        <w:rFonts w:hint="eastAsia"/>
      </w:rPr>
      <w:t>论文）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980208" w14:textId="77777777" w:rsidR="00791858" w:rsidRPr="00CF4D00" w:rsidRDefault="00791858" w:rsidP="00CF4D00">
    <w:pPr>
      <w:pStyle w:val="a3"/>
    </w:pPr>
    <w:r>
      <w:rPr>
        <w:rFonts w:hint="eastAsia"/>
      </w:rPr>
      <w:t>大连</w:t>
    </w:r>
    <w:r w:rsidRPr="00846459">
      <w:rPr>
        <w:rFonts w:hint="eastAsia"/>
      </w:rPr>
      <w:t>东软信息学院毕业设计（论文）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A76C2" w14:textId="77777777" w:rsidR="00791858" w:rsidRPr="0086565D" w:rsidRDefault="00791858" w:rsidP="0086565D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7E13"/>
    <w:multiLevelType w:val="hybridMultilevel"/>
    <w:tmpl w:val="D902D3B4"/>
    <w:lvl w:ilvl="0" w:tplc="E52ED33E">
      <w:start w:val="1"/>
      <w:numFmt w:val="decimal"/>
      <w:lvlText w:val="（%1）"/>
      <w:lvlJc w:val="left"/>
      <w:pPr>
        <w:tabs>
          <w:tab w:val="num" w:pos="916"/>
        </w:tabs>
        <w:ind w:left="916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16"/>
        </w:tabs>
        <w:ind w:left="916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36"/>
        </w:tabs>
        <w:ind w:left="1336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56"/>
        </w:tabs>
        <w:ind w:left="1756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76"/>
        </w:tabs>
        <w:ind w:left="2176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96"/>
        </w:tabs>
        <w:ind w:left="2596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16"/>
        </w:tabs>
        <w:ind w:left="3016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36"/>
        </w:tabs>
        <w:ind w:left="3436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56"/>
        </w:tabs>
        <w:ind w:left="3856" w:hanging="420"/>
      </w:pPr>
    </w:lvl>
  </w:abstractNum>
  <w:abstractNum w:abstractNumId="1" w15:restartNumberingAfterBreak="0">
    <w:nsid w:val="02412190"/>
    <w:multiLevelType w:val="hybridMultilevel"/>
    <w:tmpl w:val="3D566CF6"/>
    <w:lvl w:ilvl="0" w:tplc="9648BBC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328480A"/>
    <w:multiLevelType w:val="hybridMultilevel"/>
    <w:tmpl w:val="3FF05154"/>
    <w:lvl w:ilvl="0" w:tplc="1F2C28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040769"/>
    <w:multiLevelType w:val="hybridMultilevel"/>
    <w:tmpl w:val="A38E00BC"/>
    <w:lvl w:ilvl="0" w:tplc="743486C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E3401DA"/>
    <w:multiLevelType w:val="hybridMultilevel"/>
    <w:tmpl w:val="D606489E"/>
    <w:lvl w:ilvl="0" w:tplc="77B83392">
      <w:start w:val="1"/>
      <w:numFmt w:val="lowerLetter"/>
      <w:lvlText w:val="(%1)"/>
      <w:lvlJc w:val="left"/>
      <w:pPr>
        <w:tabs>
          <w:tab w:val="num" w:pos="780"/>
        </w:tabs>
        <w:ind w:left="780" w:hanging="360"/>
      </w:pPr>
      <w:rPr>
        <w:rFonts w:ascii="黑体" w:eastAsia="黑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6DD1769"/>
    <w:multiLevelType w:val="hybridMultilevel"/>
    <w:tmpl w:val="5E5AFD76"/>
    <w:lvl w:ilvl="0" w:tplc="71B81D0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97E09A4"/>
    <w:multiLevelType w:val="hybridMultilevel"/>
    <w:tmpl w:val="FF0059BA"/>
    <w:lvl w:ilvl="0" w:tplc="59EA0068">
      <w:start w:val="1"/>
      <w:numFmt w:val="decimal"/>
      <w:lvlText w:val="（%1）"/>
      <w:lvlJc w:val="left"/>
      <w:pPr>
        <w:tabs>
          <w:tab w:val="num" w:pos="860"/>
        </w:tabs>
        <w:ind w:left="860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7" w15:restartNumberingAfterBreak="0">
    <w:nsid w:val="36290960"/>
    <w:multiLevelType w:val="hybridMultilevel"/>
    <w:tmpl w:val="CCA0B7FE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85E211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CE113A5"/>
    <w:multiLevelType w:val="hybridMultilevel"/>
    <w:tmpl w:val="9E5227D6"/>
    <w:lvl w:ilvl="0" w:tplc="E52ED33E">
      <w:start w:val="1"/>
      <w:numFmt w:val="decimal"/>
      <w:lvlText w:val="（%1）"/>
      <w:lvlJc w:val="left"/>
      <w:pPr>
        <w:tabs>
          <w:tab w:val="num" w:pos="2220"/>
        </w:tabs>
        <w:ind w:left="22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52F65C5D"/>
    <w:multiLevelType w:val="hybridMultilevel"/>
    <w:tmpl w:val="32FEBC84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55F01E40"/>
    <w:multiLevelType w:val="hybridMultilevel"/>
    <w:tmpl w:val="4E50B9E0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5ADB5534"/>
    <w:multiLevelType w:val="hybridMultilevel"/>
    <w:tmpl w:val="FCB2DCEC"/>
    <w:lvl w:ilvl="0" w:tplc="3A5AE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00E39EE"/>
    <w:multiLevelType w:val="hybridMultilevel"/>
    <w:tmpl w:val="50B21CA6"/>
    <w:lvl w:ilvl="0" w:tplc="3184122E">
      <w:start w:val="1"/>
      <w:numFmt w:val="decimalEnclosedCircle"/>
      <w:lvlText w:val="%1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61541314"/>
    <w:multiLevelType w:val="hybridMultilevel"/>
    <w:tmpl w:val="13505E6C"/>
    <w:lvl w:ilvl="0" w:tplc="59EA0068">
      <w:start w:val="1"/>
      <w:numFmt w:val="decimal"/>
      <w:lvlText w:val="（%1）"/>
      <w:lvlJc w:val="left"/>
      <w:pPr>
        <w:tabs>
          <w:tab w:val="num" w:pos="846"/>
        </w:tabs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15" w15:restartNumberingAfterBreak="0">
    <w:nsid w:val="61A00E50"/>
    <w:multiLevelType w:val="hybridMultilevel"/>
    <w:tmpl w:val="65BA060E"/>
    <w:lvl w:ilvl="0" w:tplc="FFFFFFFF">
      <w:start w:val="1"/>
      <w:numFmt w:val="bullet"/>
      <w:pStyle w:val="Char"/>
      <w:lvlText w:val=""/>
      <w:lvlJc w:val="left"/>
      <w:pPr>
        <w:tabs>
          <w:tab w:val="num" w:pos="960"/>
        </w:tabs>
        <w:ind w:left="960" w:firstLine="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</w:abstractNum>
  <w:abstractNum w:abstractNumId="16" w15:restartNumberingAfterBreak="0">
    <w:nsid w:val="78675BF7"/>
    <w:multiLevelType w:val="hybridMultilevel"/>
    <w:tmpl w:val="AF362830"/>
    <w:lvl w:ilvl="0" w:tplc="BC7A480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79394115"/>
    <w:multiLevelType w:val="hybridMultilevel"/>
    <w:tmpl w:val="CD6EB29C"/>
    <w:lvl w:ilvl="0" w:tplc="9E42C2E4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7A223473"/>
    <w:multiLevelType w:val="hybridMultilevel"/>
    <w:tmpl w:val="C72C8AF6"/>
    <w:lvl w:ilvl="0" w:tplc="04D81BCC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7C13306B"/>
    <w:multiLevelType w:val="hybridMultilevel"/>
    <w:tmpl w:val="D51C0F4A"/>
    <w:lvl w:ilvl="0" w:tplc="6A2A4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11"/>
  </w:num>
  <w:num w:numId="4">
    <w:abstractNumId w:val="13"/>
  </w:num>
  <w:num w:numId="5">
    <w:abstractNumId w:val="15"/>
  </w:num>
  <w:num w:numId="6">
    <w:abstractNumId w:val="9"/>
  </w:num>
  <w:num w:numId="7">
    <w:abstractNumId w:val="0"/>
  </w:num>
  <w:num w:numId="8">
    <w:abstractNumId w:val="7"/>
  </w:num>
  <w:num w:numId="9">
    <w:abstractNumId w:val="16"/>
  </w:num>
  <w:num w:numId="10">
    <w:abstractNumId w:val="17"/>
  </w:num>
  <w:num w:numId="11">
    <w:abstractNumId w:val="18"/>
  </w:num>
  <w:num w:numId="12">
    <w:abstractNumId w:val="5"/>
  </w:num>
  <w:num w:numId="13">
    <w:abstractNumId w:val="2"/>
  </w:num>
  <w:num w:numId="14">
    <w:abstractNumId w:val="14"/>
  </w:num>
  <w:num w:numId="15">
    <w:abstractNumId w:val="6"/>
  </w:num>
  <w:num w:numId="16">
    <w:abstractNumId w:val="8"/>
  </w:num>
  <w:num w:numId="17">
    <w:abstractNumId w:val="12"/>
  </w:num>
  <w:num w:numId="18">
    <w:abstractNumId w:val="19"/>
  </w:num>
  <w:num w:numId="19">
    <w:abstractNumId w:val="3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"/>
  <w:drawingGridVerticalSpacing w:val="2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04F"/>
    <w:rsid w:val="00000B26"/>
    <w:rsid w:val="00001EE1"/>
    <w:rsid w:val="00003EC7"/>
    <w:rsid w:val="00004912"/>
    <w:rsid w:val="00006285"/>
    <w:rsid w:val="00006CC3"/>
    <w:rsid w:val="00006ED7"/>
    <w:rsid w:val="00007E00"/>
    <w:rsid w:val="00010002"/>
    <w:rsid w:val="00012D42"/>
    <w:rsid w:val="00013B25"/>
    <w:rsid w:val="00014CDD"/>
    <w:rsid w:val="0001624B"/>
    <w:rsid w:val="00021387"/>
    <w:rsid w:val="000220E1"/>
    <w:rsid w:val="0002222D"/>
    <w:rsid w:val="000258BE"/>
    <w:rsid w:val="000259F1"/>
    <w:rsid w:val="00026FDA"/>
    <w:rsid w:val="00027E83"/>
    <w:rsid w:val="0003118F"/>
    <w:rsid w:val="0003149A"/>
    <w:rsid w:val="00035640"/>
    <w:rsid w:val="00036263"/>
    <w:rsid w:val="000363A7"/>
    <w:rsid w:val="00037B5E"/>
    <w:rsid w:val="00037CFC"/>
    <w:rsid w:val="00040999"/>
    <w:rsid w:val="00040F10"/>
    <w:rsid w:val="00041C38"/>
    <w:rsid w:val="000439F4"/>
    <w:rsid w:val="00043CEC"/>
    <w:rsid w:val="00043D51"/>
    <w:rsid w:val="00043EDA"/>
    <w:rsid w:val="00044DD6"/>
    <w:rsid w:val="00044E5D"/>
    <w:rsid w:val="00045C72"/>
    <w:rsid w:val="0004658D"/>
    <w:rsid w:val="0004684A"/>
    <w:rsid w:val="00046959"/>
    <w:rsid w:val="00046C4B"/>
    <w:rsid w:val="00047373"/>
    <w:rsid w:val="000476D5"/>
    <w:rsid w:val="00050391"/>
    <w:rsid w:val="00051550"/>
    <w:rsid w:val="00051F0A"/>
    <w:rsid w:val="00052BB4"/>
    <w:rsid w:val="00052E04"/>
    <w:rsid w:val="0005362B"/>
    <w:rsid w:val="000566B9"/>
    <w:rsid w:val="00057662"/>
    <w:rsid w:val="00061BB2"/>
    <w:rsid w:val="00062446"/>
    <w:rsid w:val="00062480"/>
    <w:rsid w:val="0006610F"/>
    <w:rsid w:val="00070CC2"/>
    <w:rsid w:val="00074DE0"/>
    <w:rsid w:val="00080034"/>
    <w:rsid w:val="00080FE3"/>
    <w:rsid w:val="00082A70"/>
    <w:rsid w:val="00082EF2"/>
    <w:rsid w:val="000843D1"/>
    <w:rsid w:val="00084A7F"/>
    <w:rsid w:val="00085296"/>
    <w:rsid w:val="000857E4"/>
    <w:rsid w:val="00087337"/>
    <w:rsid w:val="000875BE"/>
    <w:rsid w:val="0008779E"/>
    <w:rsid w:val="0009119B"/>
    <w:rsid w:val="00091E1F"/>
    <w:rsid w:val="00091F98"/>
    <w:rsid w:val="0009266F"/>
    <w:rsid w:val="0009287D"/>
    <w:rsid w:val="00095A23"/>
    <w:rsid w:val="00096EAA"/>
    <w:rsid w:val="000A0DFE"/>
    <w:rsid w:val="000A1984"/>
    <w:rsid w:val="000A27BC"/>
    <w:rsid w:val="000A4A52"/>
    <w:rsid w:val="000A524A"/>
    <w:rsid w:val="000A56C2"/>
    <w:rsid w:val="000A59D1"/>
    <w:rsid w:val="000A6699"/>
    <w:rsid w:val="000A66FE"/>
    <w:rsid w:val="000A6789"/>
    <w:rsid w:val="000A79C9"/>
    <w:rsid w:val="000A7CFA"/>
    <w:rsid w:val="000B1249"/>
    <w:rsid w:val="000B1D94"/>
    <w:rsid w:val="000B1E8A"/>
    <w:rsid w:val="000B210E"/>
    <w:rsid w:val="000B2E1D"/>
    <w:rsid w:val="000B3EA4"/>
    <w:rsid w:val="000B426B"/>
    <w:rsid w:val="000B4684"/>
    <w:rsid w:val="000B489B"/>
    <w:rsid w:val="000B5B73"/>
    <w:rsid w:val="000B7CC3"/>
    <w:rsid w:val="000C10A6"/>
    <w:rsid w:val="000C17E8"/>
    <w:rsid w:val="000C1DF8"/>
    <w:rsid w:val="000C24A3"/>
    <w:rsid w:val="000C2FDD"/>
    <w:rsid w:val="000C3CA0"/>
    <w:rsid w:val="000C53F1"/>
    <w:rsid w:val="000C6349"/>
    <w:rsid w:val="000C7E11"/>
    <w:rsid w:val="000D0720"/>
    <w:rsid w:val="000D088B"/>
    <w:rsid w:val="000D24FD"/>
    <w:rsid w:val="000D43BE"/>
    <w:rsid w:val="000D4FB8"/>
    <w:rsid w:val="000D6580"/>
    <w:rsid w:val="000D6D99"/>
    <w:rsid w:val="000D7661"/>
    <w:rsid w:val="000D7F65"/>
    <w:rsid w:val="000E0F4D"/>
    <w:rsid w:val="000E16A9"/>
    <w:rsid w:val="000E273D"/>
    <w:rsid w:val="000E30B1"/>
    <w:rsid w:val="000E49C3"/>
    <w:rsid w:val="000E5447"/>
    <w:rsid w:val="000E5849"/>
    <w:rsid w:val="000E5DC0"/>
    <w:rsid w:val="000E6296"/>
    <w:rsid w:val="000E6B19"/>
    <w:rsid w:val="000E6D97"/>
    <w:rsid w:val="000E6DDB"/>
    <w:rsid w:val="000E7FCE"/>
    <w:rsid w:val="000F22D8"/>
    <w:rsid w:val="000F3FFA"/>
    <w:rsid w:val="000F6C4A"/>
    <w:rsid w:val="001006AC"/>
    <w:rsid w:val="00102402"/>
    <w:rsid w:val="00104057"/>
    <w:rsid w:val="00104284"/>
    <w:rsid w:val="00105154"/>
    <w:rsid w:val="001053C6"/>
    <w:rsid w:val="001056A8"/>
    <w:rsid w:val="00105D82"/>
    <w:rsid w:val="001060D4"/>
    <w:rsid w:val="00110BF3"/>
    <w:rsid w:val="00110EC9"/>
    <w:rsid w:val="00111A7F"/>
    <w:rsid w:val="00112F33"/>
    <w:rsid w:val="00113085"/>
    <w:rsid w:val="00113407"/>
    <w:rsid w:val="00114CA9"/>
    <w:rsid w:val="00114D63"/>
    <w:rsid w:val="00116435"/>
    <w:rsid w:val="0011692F"/>
    <w:rsid w:val="00117506"/>
    <w:rsid w:val="001205AA"/>
    <w:rsid w:val="00122B42"/>
    <w:rsid w:val="00123528"/>
    <w:rsid w:val="001275DE"/>
    <w:rsid w:val="0013004E"/>
    <w:rsid w:val="00130169"/>
    <w:rsid w:val="001307D2"/>
    <w:rsid w:val="00130EED"/>
    <w:rsid w:val="0013536E"/>
    <w:rsid w:val="00135B5C"/>
    <w:rsid w:val="00136773"/>
    <w:rsid w:val="0013743E"/>
    <w:rsid w:val="00137C5B"/>
    <w:rsid w:val="001442C9"/>
    <w:rsid w:val="0014567A"/>
    <w:rsid w:val="001467EE"/>
    <w:rsid w:val="001470C5"/>
    <w:rsid w:val="00147472"/>
    <w:rsid w:val="00147904"/>
    <w:rsid w:val="00151058"/>
    <w:rsid w:val="001514CC"/>
    <w:rsid w:val="00152F26"/>
    <w:rsid w:val="00154AC5"/>
    <w:rsid w:val="00155470"/>
    <w:rsid w:val="00156B50"/>
    <w:rsid w:val="00156D34"/>
    <w:rsid w:val="001570A2"/>
    <w:rsid w:val="00157F5F"/>
    <w:rsid w:val="00160F45"/>
    <w:rsid w:val="0016149F"/>
    <w:rsid w:val="00161ACE"/>
    <w:rsid w:val="0016203C"/>
    <w:rsid w:val="00163EE9"/>
    <w:rsid w:val="00166703"/>
    <w:rsid w:val="00167813"/>
    <w:rsid w:val="001713E3"/>
    <w:rsid w:val="00174058"/>
    <w:rsid w:val="001742EB"/>
    <w:rsid w:val="00174BDD"/>
    <w:rsid w:val="00174E66"/>
    <w:rsid w:val="001765A0"/>
    <w:rsid w:val="001772C0"/>
    <w:rsid w:val="001775DB"/>
    <w:rsid w:val="00177E4E"/>
    <w:rsid w:val="0018053A"/>
    <w:rsid w:val="001815EA"/>
    <w:rsid w:val="00181BB8"/>
    <w:rsid w:val="001831B5"/>
    <w:rsid w:val="00184258"/>
    <w:rsid w:val="00184D36"/>
    <w:rsid w:val="0018523A"/>
    <w:rsid w:val="00185DA6"/>
    <w:rsid w:val="00186681"/>
    <w:rsid w:val="00187560"/>
    <w:rsid w:val="00187BB4"/>
    <w:rsid w:val="0019118E"/>
    <w:rsid w:val="00192231"/>
    <w:rsid w:val="00193FA7"/>
    <w:rsid w:val="001943D9"/>
    <w:rsid w:val="0019597F"/>
    <w:rsid w:val="001963BA"/>
    <w:rsid w:val="0019706B"/>
    <w:rsid w:val="001A0883"/>
    <w:rsid w:val="001A0BC3"/>
    <w:rsid w:val="001A2330"/>
    <w:rsid w:val="001A5B33"/>
    <w:rsid w:val="001A5EEA"/>
    <w:rsid w:val="001A620F"/>
    <w:rsid w:val="001A6450"/>
    <w:rsid w:val="001A7784"/>
    <w:rsid w:val="001B1356"/>
    <w:rsid w:val="001B4E6C"/>
    <w:rsid w:val="001B4FB0"/>
    <w:rsid w:val="001B6EF5"/>
    <w:rsid w:val="001B7437"/>
    <w:rsid w:val="001C1239"/>
    <w:rsid w:val="001C1D41"/>
    <w:rsid w:val="001C1D7A"/>
    <w:rsid w:val="001C341B"/>
    <w:rsid w:val="001C37CA"/>
    <w:rsid w:val="001C3B68"/>
    <w:rsid w:val="001C3ECE"/>
    <w:rsid w:val="001C5971"/>
    <w:rsid w:val="001C68BE"/>
    <w:rsid w:val="001D1D84"/>
    <w:rsid w:val="001E0616"/>
    <w:rsid w:val="001E09E1"/>
    <w:rsid w:val="001E1B97"/>
    <w:rsid w:val="001E282D"/>
    <w:rsid w:val="001E4E53"/>
    <w:rsid w:val="001E63A3"/>
    <w:rsid w:val="001E7357"/>
    <w:rsid w:val="001F2318"/>
    <w:rsid w:val="001F2C00"/>
    <w:rsid w:val="001F2DE1"/>
    <w:rsid w:val="001F425A"/>
    <w:rsid w:val="001F5B07"/>
    <w:rsid w:val="00200015"/>
    <w:rsid w:val="002016EB"/>
    <w:rsid w:val="00202278"/>
    <w:rsid w:val="0020382A"/>
    <w:rsid w:val="00204329"/>
    <w:rsid w:val="00205E3B"/>
    <w:rsid w:val="00206218"/>
    <w:rsid w:val="00206EA9"/>
    <w:rsid w:val="0020707B"/>
    <w:rsid w:val="00207CCC"/>
    <w:rsid w:val="00210B48"/>
    <w:rsid w:val="00212830"/>
    <w:rsid w:val="002140EC"/>
    <w:rsid w:val="00215267"/>
    <w:rsid w:val="002157A0"/>
    <w:rsid w:val="00217225"/>
    <w:rsid w:val="00217A25"/>
    <w:rsid w:val="00220321"/>
    <w:rsid w:val="00220FBD"/>
    <w:rsid w:val="002227D4"/>
    <w:rsid w:val="002237A9"/>
    <w:rsid w:val="002238C0"/>
    <w:rsid w:val="00224ACF"/>
    <w:rsid w:val="00225F40"/>
    <w:rsid w:val="00230918"/>
    <w:rsid w:val="00230E9E"/>
    <w:rsid w:val="00231745"/>
    <w:rsid w:val="002328AC"/>
    <w:rsid w:val="00232DAD"/>
    <w:rsid w:val="00232DCD"/>
    <w:rsid w:val="002332C8"/>
    <w:rsid w:val="002337BC"/>
    <w:rsid w:val="00233804"/>
    <w:rsid w:val="00235B11"/>
    <w:rsid w:val="002361E1"/>
    <w:rsid w:val="002372C7"/>
    <w:rsid w:val="002375BE"/>
    <w:rsid w:val="00240692"/>
    <w:rsid w:val="00241156"/>
    <w:rsid w:val="00243E53"/>
    <w:rsid w:val="002508D9"/>
    <w:rsid w:val="00250F42"/>
    <w:rsid w:val="002519CF"/>
    <w:rsid w:val="00253D9A"/>
    <w:rsid w:val="0025476D"/>
    <w:rsid w:val="00254817"/>
    <w:rsid w:val="00254FA6"/>
    <w:rsid w:val="00255654"/>
    <w:rsid w:val="0025734A"/>
    <w:rsid w:val="00257EDA"/>
    <w:rsid w:val="002602E6"/>
    <w:rsid w:val="0026342F"/>
    <w:rsid w:val="00263CCF"/>
    <w:rsid w:val="002655DA"/>
    <w:rsid w:val="00266F03"/>
    <w:rsid w:val="00272A45"/>
    <w:rsid w:val="002747BB"/>
    <w:rsid w:val="00275328"/>
    <w:rsid w:val="002767D1"/>
    <w:rsid w:val="00276973"/>
    <w:rsid w:val="00276C3E"/>
    <w:rsid w:val="00277BB2"/>
    <w:rsid w:val="00281B11"/>
    <w:rsid w:val="00282832"/>
    <w:rsid w:val="002846B7"/>
    <w:rsid w:val="002858B2"/>
    <w:rsid w:val="00286347"/>
    <w:rsid w:val="00290C73"/>
    <w:rsid w:val="00291321"/>
    <w:rsid w:val="00291C63"/>
    <w:rsid w:val="002929C2"/>
    <w:rsid w:val="00293066"/>
    <w:rsid w:val="002939A8"/>
    <w:rsid w:val="00293A3E"/>
    <w:rsid w:val="00294009"/>
    <w:rsid w:val="002943C0"/>
    <w:rsid w:val="00294627"/>
    <w:rsid w:val="00294D28"/>
    <w:rsid w:val="00294F7A"/>
    <w:rsid w:val="0029629A"/>
    <w:rsid w:val="002974BA"/>
    <w:rsid w:val="00297991"/>
    <w:rsid w:val="002A2576"/>
    <w:rsid w:val="002A2D5D"/>
    <w:rsid w:val="002A44FC"/>
    <w:rsid w:val="002A487F"/>
    <w:rsid w:val="002A4EB8"/>
    <w:rsid w:val="002A7584"/>
    <w:rsid w:val="002A77F7"/>
    <w:rsid w:val="002A78E1"/>
    <w:rsid w:val="002A7FE8"/>
    <w:rsid w:val="002B08F0"/>
    <w:rsid w:val="002B271E"/>
    <w:rsid w:val="002B41E1"/>
    <w:rsid w:val="002B5CA7"/>
    <w:rsid w:val="002B6665"/>
    <w:rsid w:val="002B70BC"/>
    <w:rsid w:val="002B79B6"/>
    <w:rsid w:val="002B7B3B"/>
    <w:rsid w:val="002C0AB4"/>
    <w:rsid w:val="002C1D0A"/>
    <w:rsid w:val="002C47D7"/>
    <w:rsid w:val="002C49AD"/>
    <w:rsid w:val="002C6275"/>
    <w:rsid w:val="002D2CE4"/>
    <w:rsid w:val="002D3593"/>
    <w:rsid w:val="002D4833"/>
    <w:rsid w:val="002D4C2A"/>
    <w:rsid w:val="002D7195"/>
    <w:rsid w:val="002D7E48"/>
    <w:rsid w:val="002E020E"/>
    <w:rsid w:val="002E1356"/>
    <w:rsid w:val="002E193D"/>
    <w:rsid w:val="002E1C42"/>
    <w:rsid w:val="002E2413"/>
    <w:rsid w:val="002E28C3"/>
    <w:rsid w:val="002E3843"/>
    <w:rsid w:val="002E3E48"/>
    <w:rsid w:val="002E4539"/>
    <w:rsid w:val="002E4615"/>
    <w:rsid w:val="002E4B8A"/>
    <w:rsid w:val="002E5126"/>
    <w:rsid w:val="002E5E7A"/>
    <w:rsid w:val="002E6781"/>
    <w:rsid w:val="002E7034"/>
    <w:rsid w:val="002E7749"/>
    <w:rsid w:val="002E7E09"/>
    <w:rsid w:val="002F016A"/>
    <w:rsid w:val="002F0D59"/>
    <w:rsid w:val="002F14AA"/>
    <w:rsid w:val="002F22EC"/>
    <w:rsid w:val="002F285D"/>
    <w:rsid w:val="002F3BEE"/>
    <w:rsid w:val="002F6497"/>
    <w:rsid w:val="0030253F"/>
    <w:rsid w:val="003032E4"/>
    <w:rsid w:val="0030446A"/>
    <w:rsid w:val="00307849"/>
    <w:rsid w:val="0031188C"/>
    <w:rsid w:val="00311C17"/>
    <w:rsid w:val="0031532D"/>
    <w:rsid w:val="00316172"/>
    <w:rsid w:val="00321EFB"/>
    <w:rsid w:val="0032278A"/>
    <w:rsid w:val="00322D6A"/>
    <w:rsid w:val="00324910"/>
    <w:rsid w:val="00325492"/>
    <w:rsid w:val="00327DC4"/>
    <w:rsid w:val="00330CFE"/>
    <w:rsid w:val="00332AB7"/>
    <w:rsid w:val="00332DD3"/>
    <w:rsid w:val="00332E03"/>
    <w:rsid w:val="003370E3"/>
    <w:rsid w:val="00337C71"/>
    <w:rsid w:val="00340A80"/>
    <w:rsid w:val="00340FAD"/>
    <w:rsid w:val="00344492"/>
    <w:rsid w:val="00344787"/>
    <w:rsid w:val="00346E21"/>
    <w:rsid w:val="00347660"/>
    <w:rsid w:val="00351196"/>
    <w:rsid w:val="0035233E"/>
    <w:rsid w:val="0035302D"/>
    <w:rsid w:val="00353929"/>
    <w:rsid w:val="0035416D"/>
    <w:rsid w:val="00355471"/>
    <w:rsid w:val="003560E0"/>
    <w:rsid w:val="00356B53"/>
    <w:rsid w:val="003570B7"/>
    <w:rsid w:val="003575AD"/>
    <w:rsid w:val="003600BD"/>
    <w:rsid w:val="00360EC9"/>
    <w:rsid w:val="0036174B"/>
    <w:rsid w:val="0036269C"/>
    <w:rsid w:val="00362852"/>
    <w:rsid w:val="00363A84"/>
    <w:rsid w:val="0036436B"/>
    <w:rsid w:val="003649C4"/>
    <w:rsid w:val="00364E3C"/>
    <w:rsid w:val="00365B6B"/>
    <w:rsid w:val="00366073"/>
    <w:rsid w:val="0036695F"/>
    <w:rsid w:val="003671B9"/>
    <w:rsid w:val="003677FB"/>
    <w:rsid w:val="00371B31"/>
    <w:rsid w:val="0037364E"/>
    <w:rsid w:val="00374A30"/>
    <w:rsid w:val="00374B8C"/>
    <w:rsid w:val="00375ACB"/>
    <w:rsid w:val="0037605B"/>
    <w:rsid w:val="0037745B"/>
    <w:rsid w:val="003775A9"/>
    <w:rsid w:val="00380F67"/>
    <w:rsid w:val="00381FEA"/>
    <w:rsid w:val="003824BE"/>
    <w:rsid w:val="003830B5"/>
    <w:rsid w:val="00383168"/>
    <w:rsid w:val="00383A97"/>
    <w:rsid w:val="00386818"/>
    <w:rsid w:val="00387DFB"/>
    <w:rsid w:val="0039307C"/>
    <w:rsid w:val="003930C5"/>
    <w:rsid w:val="003931A5"/>
    <w:rsid w:val="0039359A"/>
    <w:rsid w:val="00393CBE"/>
    <w:rsid w:val="00393FB6"/>
    <w:rsid w:val="003A0B7B"/>
    <w:rsid w:val="003A1619"/>
    <w:rsid w:val="003A2263"/>
    <w:rsid w:val="003A2649"/>
    <w:rsid w:val="003A34E4"/>
    <w:rsid w:val="003A363C"/>
    <w:rsid w:val="003A39AD"/>
    <w:rsid w:val="003A42B4"/>
    <w:rsid w:val="003A63EE"/>
    <w:rsid w:val="003A7587"/>
    <w:rsid w:val="003A78AB"/>
    <w:rsid w:val="003B0F53"/>
    <w:rsid w:val="003B1FA9"/>
    <w:rsid w:val="003B23C1"/>
    <w:rsid w:val="003B3A89"/>
    <w:rsid w:val="003B4630"/>
    <w:rsid w:val="003B4A89"/>
    <w:rsid w:val="003B4BBA"/>
    <w:rsid w:val="003B5269"/>
    <w:rsid w:val="003B782B"/>
    <w:rsid w:val="003B7E68"/>
    <w:rsid w:val="003C53B4"/>
    <w:rsid w:val="003C56BE"/>
    <w:rsid w:val="003C5C9C"/>
    <w:rsid w:val="003C643D"/>
    <w:rsid w:val="003C698F"/>
    <w:rsid w:val="003D086F"/>
    <w:rsid w:val="003D0C7E"/>
    <w:rsid w:val="003D0CAC"/>
    <w:rsid w:val="003D1FDA"/>
    <w:rsid w:val="003D2100"/>
    <w:rsid w:val="003D464D"/>
    <w:rsid w:val="003D587A"/>
    <w:rsid w:val="003D72BF"/>
    <w:rsid w:val="003D7340"/>
    <w:rsid w:val="003E0035"/>
    <w:rsid w:val="003E12B4"/>
    <w:rsid w:val="003E37E2"/>
    <w:rsid w:val="003E5E80"/>
    <w:rsid w:val="003E63CF"/>
    <w:rsid w:val="003E72E9"/>
    <w:rsid w:val="003F0ED0"/>
    <w:rsid w:val="003F0F5C"/>
    <w:rsid w:val="003F13B4"/>
    <w:rsid w:val="003F2894"/>
    <w:rsid w:val="003F2F3A"/>
    <w:rsid w:val="003F3B44"/>
    <w:rsid w:val="003F3DA3"/>
    <w:rsid w:val="003F537C"/>
    <w:rsid w:val="003F5551"/>
    <w:rsid w:val="003F5CC1"/>
    <w:rsid w:val="00400BF3"/>
    <w:rsid w:val="00407BB7"/>
    <w:rsid w:val="00407DB3"/>
    <w:rsid w:val="00410169"/>
    <w:rsid w:val="004102AC"/>
    <w:rsid w:val="00412E08"/>
    <w:rsid w:val="0041357F"/>
    <w:rsid w:val="0041431A"/>
    <w:rsid w:val="00414A05"/>
    <w:rsid w:val="004165AE"/>
    <w:rsid w:val="0042356F"/>
    <w:rsid w:val="004235BF"/>
    <w:rsid w:val="004235F9"/>
    <w:rsid w:val="00426C9B"/>
    <w:rsid w:val="004274A5"/>
    <w:rsid w:val="00430030"/>
    <w:rsid w:val="00430C3B"/>
    <w:rsid w:val="00430DDE"/>
    <w:rsid w:val="00431D67"/>
    <w:rsid w:val="00432875"/>
    <w:rsid w:val="0043378D"/>
    <w:rsid w:val="004358CA"/>
    <w:rsid w:val="00435AFF"/>
    <w:rsid w:val="0043677D"/>
    <w:rsid w:val="00441366"/>
    <w:rsid w:val="00441659"/>
    <w:rsid w:val="00441A18"/>
    <w:rsid w:val="00441DA4"/>
    <w:rsid w:val="00442610"/>
    <w:rsid w:val="00442F23"/>
    <w:rsid w:val="00444E11"/>
    <w:rsid w:val="00447B3F"/>
    <w:rsid w:val="004503BA"/>
    <w:rsid w:val="00452F1D"/>
    <w:rsid w:val="004558D0"/>
    <w:rsid w:val="00457875"/>
    <w:rsid w:val="00460700"/>
    <w:rsid w:val="004615D5"/>
    <w:rsid w:val="00461AF9"/>
    <w:rsid w:val="00462F01"/>
    <w:rsid w:val="00462F95"/>
    <w:rsid w:val="00466200"/>
    <w:rsid w:val="00466660"/>
    <w:rsid w:val="00470F05"/>
    <w:rsid w:val="0047101C"/>
    <w:rsid w:val="00471281"/>
    <w:rsid w:val="00471307"/>
    <w:rsid w:val="0047165F"/>
    <w:rsid w:val="004728A6"/>
    <w:rsid w:val="00472B09"/>
    <w:rsid w:val="004752EB"/>
    <w:rsid w:val="00475B02"/>
    <w:rsid w:val="004770A4"/>
    <w:rsid w:val="00480D12"/>
    <w:rsid w:val="00480F86"/>
    <w:rsid w:val="004811D0"/>
    <w:rsid w:val="00481468"/>
    <w:rsid w:val="00481F29"/>
    <w:rsid w:val="00482BB2"/>
    <w:rsid w:val="004830B7"/>
    <w:rsid w:val="00485611"/>
    <w:rsid w:val="00485B1C"/>
    <w:rsid w:val="00487D83"/>
    <w:rsid w:val="00487EB4"/>
    <w:rsid w:val="00490686"/>
    <w:rsid w:val="00490AFB"/>
    <w:rsid w:val="00491BEC"/>
    <w:rsid w:val="00491C9E"/>
    <w:rsid w:val="0049463D"/>
    <w:rsid w:val="004948E3"/>
    <w:rsid w:val="004A1232"/>
    <w:rsid w:val="004A1AC6"/>
    <w:rsid w:val="004A211E"/>
    <w:rsid w:val="004A27EF"/>
    <w:rsid w:val="004A2F84"/>
    <w:rsid w:val="004A4418"/>
    <w:rsid w:val="004A4EDE"/>
    <w:rsid w:val="004A78F2"/>
    <w:rsid w:val="004B085B"/>
    <w:rsid w:val="004B1850"/>
    <w:rsid w:val="004B2421"/>
    <w:rsid w:val="004B3869"/>
    <w:rsid w:val="004B3C36"/>
    <w:rsid w:val="004B4EEB"/>
    <w:rsid w:val="004B6138"/>
    <w:rsid w:val="004B68E6"/>
    <w:rsid w:val="004B6D7F"/>
    <w:rsid w:val="004C02F6"/>
    <w:rsid w:val="004C0BD2"/>
    <w:rsid w:val="004C1862"/>
    <w:rsid w:val="004C1DD0"/>
    <w:rsid w:val="004C30A8"/>
    <w:rsid w:val="004C3C71"/>
    <w:rsid w:val="004C74E9"/>
    <w:rsid w:val="004C7AF0"/>
    <w:rsid w:val="004D0800"/>
    <w:rsid w:val="004D1B1A"/>
    <w:rsid w:val="004D48C8"/>
    <w:rsid w:val="004D57EA"/>
    <w:rsid w:val="004E0129"/>
    <w:rsid w:val="004E1BBF"/>
    <w:rsid w:val="004E1D12"/>
    <w:rsid w:val="004E2143"/>
    <w:rsid w:val="004E3714"/>
    <w:rsid w:val="004E3CF0"/>
    <w:rsid w:val="004E3D80"/>
    <w:rsid w:val="004E436F"/>
    <w:rsid w:val="004E6AFE"/>
    <w:rsid w:val="004E7297"/>
    <w:rsid w:val="004E73A7"/>
    <w:rsid w:val="004F0DDC"/>
    <w:rsid w:val="004F12E4"/>
    <w:rsid w:val="004F3785"/>
    <w:rsid w:val="004F5C3A"/>
    <w:rsid w:val="004F68B1"/>
    <w:rsid w:val="004F68E7"/>
    <w:rsid w:val="004F6E90"/>
    <w:rsid w:val="004F7427"/>
    <w:rsid w:val="004F7E7D"/>
    <w:rsid w:val="0050015A"/>
    <w:rsid w:val="00501AE2"/>
    <w:rsid w:val="0050366C"/>
    <w:rsid w:val="00506E83"/>
    <w:rsid w:val="00506F59"/>
    <w:rsid w:val="00507159"/>
    <w:rsid w:val="00510ED9"/>
    <w:rsid w:val="00511182"/>
    <w:rsid w:val="00512778"/>
    <w:rsid w:val="0051647B"/>
    <w:rsid w:val="00516AA1"/>
    <w:rsid w:val="00516E6F"/>
    <w:rsid w:val="00517354"/>
    <w:rsid w:val="00520169"/>
    <w:rsid w:val="00520DCB"/>
    <w:rsid w:val="00523C91"/>
    <w:rsid w:val="005250F8"/>
    <w:rsid w:val="005265EF"/>
    <w:rsid w:val="0052666C"/>
    <w:rsid w:val="0052688D"/>
    <w:rsid w:val="00527C7A"/>
    <w:rsid w:val="00530BC8"/>
    <w:rsid w:val="00530CBE"/>
    <w:rsid w:val="00530D1D"/>
    <w:rsid w:val="00531265"/>
    <w:rsid w:val="005323A7"/>
    <w:rsid w:val="00533B36"/>
    <w:rsid w:val="00534331"/>
    <w:rsid w:val="00534967"/>
    <w:rsid w:val="00534EFB"/>
    <w:rsid w:val="00536575"/>
    <w:rsid w:val="00536D93"/>
    <w:rsid w:val="00537037"/>
    <w:rsid w:val="00537177"/>
    <w:rsid w:val="00537EAF"/>
    <w:rsid w:val="005434D8"/>
    <w:rsid w:val="005438F0"/>
    <w:rsid w:val="00545021"/>
    <w:rsid w:val="00545CBB"/>
    <w:rsid w:val="00546BE6"/>
    <w:rsid w:val="00546E57"/>
    <w:rsid w:val="00547A12"/>
    <w:rsid w:val="005506C6"/>
    <w:rsid w:val="00550B34"/>
    <w:rsid w:val="0055271B"/>
    <w:rsid w:val="00553E04"/>
    <w:rsid w:val="00555DAE"/>
    <w:rsid w:val="005562FD"/>
    <w:rsid w:val="00556724"/>
    <w:rsid w:val="0055704D"/>
    <w:rsid w:val="0056124F"/>
    <w:rsid w:val="005631E9"/>
    <w:rsid w:val="005634DF"/>
    <w:rsid w:val="0056554A"/>
    <w:rsid w:val="00565BBB"/>
    <w:rsid w:val="00565E00"/>
    <w:rsid w:val="005678C9"/>
    <w:rsid w:val="00570765"/>
    <w:rsid w:val="0057278A"/>
    <w:rsid w:val="0057368E"/>
    <w:rsid w:val="00574380"/>
    <w:rsid w:val="005748A3"/>
    <w:rsid w:val="00574AF1"/>
    <w:rsid w:val="00574E4C"/>
    <w:rsid w:val="00575CB9"/>
    <w:rsid w:val="005769F8"/>
    <w:rsid w:val="00581731"/>
    <w:rsid w:val="0058388B"/>
    <w:rsid w:val="00584EFE"/>
    <w:rsid w:val="00586C98"/>
    <w:rsid w:val="00587C0E"/>
    <w:rsid w:val="0059091F"/>
    <w:rsid w:val="00592341"/>
    <w:rsid w:val="0059419B"/>
    <w:rsid w:val="00594F28"/>
    <w:rsid w:val="00595E4B"/>
    <w:rsid w:val="00595FF9"/>
    <w:rsid w:val="005979E4"/>
    <w:rsid w:val="005A0941"/>
    <w:rsid w:val="005A1BB1"/>
    <w:rsid w:val="005A2155"/>
    <w:rsid w:val="005A2A77"/>
    <w:rsid w:val="005A2E5B"/>
    <w:rsid w:val="005A33F6"/>
    <w:rsid w:val="005A3FAE"/>
    <w:rsid w:val="005A4104"/>
    <w:rsid w:val="005A5844"/>
    <w:rsid w:val="005A629F"/>
    <w:rsid w:val="005B028D"/>
    <w:rsid w:val="005B067F"/>
    <w:rsid w:val="005B0A90"/>
    <w:rsid w:val="005B1CF0"/>
    <w:rsid w:val="005B2E42"/>
    <w:rsid w:val="005B34E0"/>
    <w:rsid w:val="005B432A"/>
    <w:rsid w:val="005B4E70"/>
    <w:rsid w:val="005B6605"/>
    <w:rsid w:val="005C33CC"/>
    <w:rsid w:val="005C7182"/>
    <w:rsid w:val="005D09AB"/>
    <w:rsid w:val="005D0A07"/>
    <w:rsid w:val="005D1C5C"/>
    <w:rsid w:val="005D1C81"/>
    <w:rsid w:val="005D3292"/>
    <w:rsid w:val="005D392B"/>
    <w:rsid w:val="005D48C6"/>
    <w:rsid w:val="005D5389"/>
    <w:rsid w:val="005D59BF"/>
    <w:rsid w:val="005D5FD2"/>
    <w:rsid w:val="005D6449"/>
    <w:rsid w:val="005D6D0F"/>
    <w:rsid w:val="005D77F9"/>
    <w:rsid w:val="005E113E"/>
    <w:rsid w:val="005E1ABD"/>
    <w:rsid w:val="005E2AFF"/>
    <w:rsid w:val="005E2D3B"/>
    <w:rsid w:val="005E3B74"/>
    <w:rsid w:val="005E3D1D"/>
    <w:rsid w:val="005E3DCE"/>
    <w:rsid w:val="005E6532"/>
    <w:rsid w:val="005E7CD4"/>
    <w:rsid w:val="005F0D95"/>
    <w:rsid w:val="005F3B33"/>
    <w:rsid w:val="005F3F4B"/>
    <w:rsid w:val="005F7DBC"/>
    <w:rsid w:val="00601D72"/>
    <w:rsid w:val="00604150"/>
    <w:rsid w:val="00604B6B"/>
    <w:rsid w:val="00605E03"/>
    <w:rsid w:val="0060686C"/>
    <w:rsid w:val="0061133A"/>
    <w:rsid w:val="0061177F"/>
    <w:rsid w:val="00611B9D"/>
    <w:rsid w:val="00611E49"/>
    <w:rsid w:val="00614643"/>
    <w:rsid w:val="0061659D"/>
    <w:rsid w:val="00616C58"/>
    <w:rsid w:val="00617075"/>
    <w:rsid w:val="00617C5B"/>
    <w:rsid w:val="00622149"/>
    <w:rsid w:val="00623631"/>
    <w:rsid w:val="00623EAF"/>
    <w:rsid w:val="0062478F"/>
    <w:rsid w:val="00624CF7"/>
    <w:rsid w:val="006254C2"/>
    <w:rsid w:val="00625B14"/>
    <w:rsid w:val="00626153"/>
    <w:rsid w:val="006307F7"/>
    <w:rsid w:val="0063411C"/>
    <w:rsid w:val="006352AB"/>
    <w:rsid w:val="0063585E"/>
    <w:rsid w:val="00635ABE"/>
    <w:rsid w:val="00637241"/>
    <w:rsid w:val="00642945"/>
    <w:rsid w:val="006429DD"/>
    <w:rsid w:val="00644A4C"/>
    <w:rsid w:val="00644B4D"/>
    <w:rsid w:val="006452E1"/>
    <w:rsid w:val="00645DC1"/>
    <w:rsid w:val="00647981"/>
    <w:rsid w:val="00652B48"/>
    <w:rsid w:val="00654F02"/>
    <w:rsid w:val="0065540A"/>
    <w:rsid w:val="006556C1"/>
    <w:rsid w:val="00656CF3"/>
    <w:rsid w:val="00657920"/>
    <w:rsid w:val="00660ADF"/>
    <w:rsid w:val="0066130A"/>
    <w:rsid w:val="006613AA"/>
    <w:rsid w:val="006615FF"/>
    <w:rsid w:val="006636D5"/>
    <w:rsid w:val="0066576B"/>
    <w:rsid w:val="00667E68"/>
    <w:rsid w:val="0067217C"/>
    <w:rsid w:val="00674F0F"/>
    <w:rsid w:val="006755BC"/>
    <w:rsid w:val="00680006"/>
    <w:rsid w:val="006815A6"/>
    <w:rsid w:val="00681F33"/>
    <w:rsid w:val="00682189"/>
    <w:rsid w:val="00682AFD"/>
    <w:rsid w:val="0068377D"/>
    <w:rsid w:val="00684208"/>
    <w:rsid w:val="00684454"/>
    <w:rsid w:val="00686A10"/>
    <w:rsid w:val="006870B3"/>
    <w:rsid w:val="006912D0"/>
    <w:rsid w:val="00691ADA"/>
    <w:rsid w:val="0069237C"/>
    <w:rsid w:val="00692F80"/>
    <w:rsid w:val="00693640"/>
    <w:rsid w:val="00693ADF"/>
    <w:rsid w:val="00693DB8"/>
    <w:rsid w:val="00695864"/>
    <w:rsid w:val="006959B0"/>
    <w:rsid w:val="00697657"/>
    <w:rsid w:val="00697A51"/>
    <w:rsid w:val="00697AF0"/>
    <w:rsid w:val="00697D4C"/>
    <w:rsid w:val="006A0802"/>
    <w:rsid w:val="006A7055"/>
    <w:rsid w:val="006A781C"/>
    <w:rsid w:val="006B3576"/>
    <w:rsid w:val="006B392E"/>
    <w:rsid w:val="006B623E"/>
    <w:rsid w:val="006B6B14"/>
    <w:rsid w:val="006B7340"/>
    <w:rsid w:val="006C021D"/>
    <w:rsid w:val="006C162A"/>
    <w:rsid w:val="006C1BC6"/>
    <w:rsid w:val="006C31FD"/>
    <w:rsid w:val="006C3A1F"/>
    <w:rsid w:val="006C4378"/>
    <w:rsid w:val="006C4A7E"/>
    <w:rsid w:val="006C53BB"/>
    <w:rsid w:val="006C5456"/>
    <w:rsid w:val="006C5538"/>
    <w:rsid w:val="006C6FC0"/>
    <w:rsid w:val="006D0156"/>
    <w:rsid w:val="006D1B79"/>
    <w:rsid w:val="006D3CFE"/>
    <w:rsid w:val="006D447E"/>
    <w:rsid w:val="006D4DAF"/>
    <w:rsid w:val="006D5453"/>
    <w:rsid w:val="006D5A71"/>
    <w:rsid w:val="006D5F97"/>
    <w:rsid w:val="006D604C"/>
    <w:rsid w:val="006D6289"/>
    <w:rsid w:val="006D6821"/>
    <w:rsid w:val="006D7054"/>
    <w:rsid w:val="006E0681"/>
    <w:rsid w:val="006E069A"/>
    <w:rsid w:val="006E06D5"/>
    <w:rsid w:val="006E1A91"/>
    <w:rsid w:val="006E1A92"/>
    <w:rsid w:val="006E39CA"/>
    <w:rsid w:val="006E3D25"/>
    <w:rsid w:val="006E4A33"/>
    <w:rsid w:val="006E4B91"/>
    <w:rsid w:val="006E51DD"/>
    <w:rsid w:val="006E5340"/>
    <w:rsid w:val="006E5465"/>
    <w:rsid w:val="006E57E4"/>
    <w:rsid w:val="006F0BA6"/>
    <w:rsid w:val="006F2B1D"/>
    <w:rsid w:val="006F5DC6"/>
    <w:rsid w:val="00700B12"/>
    <w:rsid w:val="007014C5"/>
    <w:rsid w:val="007019E4"/>
    <w:rsid w:val="007025E3"/>
    <w:rsid w:val="007027FD"/>
    <w:rsid w:val="0070365C"/>
    <w:rsid w:val="00705AD9"/>
    <w:rsid w:val="00705EA0"/>
    <w:rsid w:val="00706160"/>
    <w:rsid w:val="007064AF"/>
    <w:rsid w:val="007071FF"/>
    <w:rsid w:val="00707E81"/>
    <w:rsid w:val="00711741"/>
    <w:rsid w:val="00712BAA"/>
    <w:rsid w:val="00713492"/>
    <w:rsid w:val="00713669"/>
    <w:rsid w:val="007137F8"/>
    <w:rsid w:val="00713889"/>
    <w:rsid w:val="0071448C"/>
    <w:rsid w:val="00717AB1"/>
    <w:rsid w:val="00720C13"/>
    <w:rsid w:val="00720F8E"/>
    <w:rsid w:val="00722AF1"/>
    <w:rsid w:val="00722D65"/>
    <w:rsid w:val="0072338A"/>
    <w:rsid w:val="00723959"/>
    <w:rsid w:val="00723C87"/>
    <w:rsid w:val="00723CFF"/>
    <w:rsid w:val="00724122"/>
    <w:rsid w:val="0072513E"/>
    <w:rsid w:val="00725B60"/>
    <w:rsid w:val="00725DDA"/>
    <w:rsid w:val="00726FDC"/>
    <w:rsid w:val="007279AD"/>
    <w:rsid w:val="007315C6"/>
    <w:rsid w:val="007323D4"/>
    <w:rsid w:val="007336DD"/>
    <w:rsid w:val="007346DA"/>
    <w:rsid w:val="00734915"/>
    <w:rsid w:val="00737A0E"/>
    <w:rsid w:val="0074059F"/>
    <w:rsid w:val="007412E4"/>
    <w:rsid w:val="0074386D"/>
    <w:rsid w:val="00746BE7"/>
    <w:rsid w:val="00747305"/>
    <w:rsid w:val="0074778A"/>
    <w:rsid w:val="007506FA"/>
    <w:rsid w:val="00750A75"/>
    <w:rsid w:val="007518E2"/>
    <w:rsid w:val="00752727"/>
    <w:rsid w:val="00754300"/>
    <w:rsid w:val="007554DF"/>
    <w:rsid w:val="007557A1"/>
    <w:rsid w:val="00755A43"/>
    <w:rsid w:val="007561E6"/>
    <w:rsid w:val="007566CD"/>
    <w:rsid w:val="00756C4F"/>
    <w:rsid w:val="00757EA2"/>
    <w:rsid w:val="00760EA8"/>
    <w:rsid w:val="00761138"/>
    <w:rsid w:val="00761A65"/>
    <w:rsid w:val="00761EAE"/>
    <w:rsid w:val="007629F8"/>
    <w:rsid w:val="00762A42"/>
    <w:rsid w:val="00762FF1"/>
    <w:rsid w:val="00763083"/>
    <w:rsid w:val="007638A9"/>
    <w:rsid w:val="00764EBE"/>
    <w:rsid w:val="00765357"/>
    <w:rsid w:val="00765D78"/>
    <w:rsid w:val="00766731"/>
    <w:rsid w:val="00770231"/>
    <w:rsid w:val="00770D5C"/>
    <w:rsid w:val="00771D66"/>
    <w:rsid w:val="00771DB6"/>
    <w:rsid w:val="00772E8D"/>
    <w:rsid w:val="007738F5"/>
    <w:rsid w:val="00774FBD"/>
    <w:rsid w:val="00777E3F"/>
    <w:rsid w:val="00780517"/>
    <w:rsid w:val="00781DBC"/>
    <w:rsid w:val="00781F37"/>
    <w:rsid w:val="00784C17"/>
    <w:rsid w:val="00786FB9"/>
    <w:rsid w:val="0078764E"/>
    <w:rsid w:val="00787C8F"/>
    <w:rsid w:val="00790179"/>
    <w:rsid w:val="007913C1"/>
    <w:rsid w:val="00791858"/>
    <w:rsid w:val="00791A71"/>
    <w:rsid w:val="00791AE3"/>
    <w:rsid w:val="00792184"/>
    <w:rsid w:val="00792320"/>
    <w:rsid w:val="00792B1E"/>
    <w:rsid w:val="00793E39"/>
    <w:rsid w:val="007946D2"/>
    <w:rsid w:val="0079516D"/>
    <w:rsid w:val="007959A1"/>
    <w:rsid w:val="007963AF"/>
    <w:rsid w:val="007A1913"/>
    <w:rsid w:val="007A1CD2"/>
    <w:rsid w:val="007A25CD"/>
    <w:rsid w:val="007A3A1F"/>
    <w:rsid w:val="007A5849"/>
    <w:rsid w:val="007A584E"/>
    <w:rsid w:val="007B26A3"/>
    <w:rsid w:val="007B3B43"/>
    <w:rsid w:val="007B40D4"/>
    <w:rsid w:val="007B4B39"/>
    <w:rsid w:val="007B4C12"/>
    <w:rsid w:val="007B571A"/>
    <w:rsid w:val="007C0417"/>
    <w:rsid w:val="007C1F79"/>
    <w:rsid w:val="007C2E6F"/>
    <w:rsid w:val="007C3EB9"/>
    <w:rsid w:val="007C4AF3"/>
    <w:rsid w:val="007C560A"/>
    <w:rsid w:val="007C5E5A"/>
    <w:rsid w:val="007C6645"/>
    <w:rsid w:val="007C72F8"/>
    <w:rsid w:val="007D0336"/>
    <w:rsid w:val="007D109D"/>
    <w:rsid w:val="007D10AC"/>
    <w:rsid w:val="007D26D0"/>
    <w:rsid w:val="007D2A02"/>
    <w:rsid w:val="007D370C"/>
    <w:rsid w:val="007D4D63"/>
    <w:rsid w:val="007D65D4"/>
    <w:rsid w:val="007D6B06"/>
    <w:rsid w:val="007D711A"/>
    <w:rsid w:val="007E0906"/>
    <w:rsid w:val="007E2B03"/>
    <w:rsid w:val="007E52A4"/>
    <w:rsid w:val="007E6F42"/>
    <w:rsid w:val="007F0AE5"/>
    <w:rsid w:val="007F417E"/>
    <w:rsid w:val="007F46C9"/>
    <w:rsid w:val="007F49A8"/>
    <w:rsid w:val="007F4DD6"/>
    <w:rsid w:val="007F4EEA"/>
    <w:rsid w:val="007F5434"/>
    <w:rsid w:val="007F68F9"/>
    <w:rsid w:val="00804221"/>
    <w:rsid w:val="0080689A"/>
    <w:rsid w:val="0081024F"/>
    <w:rsid w:val="00811BB2"/>
    <w:rsid w:val="00815C07"/>
    <w:rsid w:val="00816520"/>
    <w:rsid w:val="00817C11"/>
    <w:rsid w:val="008200BA"/>
    <w:rsid w:val="008201B3"/>
    <w:rsid w:val="00820CFB"/>
    <w:rsid w:val="008211F7"/>
    <w:rsid w:val="00822DFB"/>
    <w:rsid w:val="0082318E"/>
    <w:rsid w:val="00826036"/>
    <w:rsid w:val="008265DF"/>
    <w:rsid w:val="00827D25"/>
    <w:rsid w:val="0083078A"/>
    <w:rsid w:val="008332CD"/>
    <w:rsid w:val="00833538"/>
    <w:rsid w:val="00835BAE"/>
    <w:rsid w:val="00837AE2"/>
    <w:rsid w:val="00837DDA"/>
    <w:rsid w:val="008400A7"/>
    <w:rsid w:val="00841020"/>
    <w:rsid w:val="00842CAE"/>
    <w:rsid w:val="00844051"/>
    <w:rsid w:val="00845514"/>
    <w:rsid w:val="008458FD"/>
    <w:rsid w:val="00845B59"/>
    <w:rsid w:val="00846459"/>
    <w:rsid w:val="00847598"/>
    <w:rsid w:val="00847D43"/>
    <w:rsid w:val="00850196"/>
    <w:rsid w:val="00850EFA"/>
    <w:rsid w:val="0085434E"/>
    <w:rsid w:val="00854BD9"/>
    <w:rsid w:val="0085563F"/>
    <w:rsid w:val="00861F2E"/>
    <w:rsid w:val="0086287C"/>
    <w:rsid w:val="0086385A"/>
    <w:rsid w:val="0086565D"/>
    <w:rsid w:val="00872519"/>
    <w:rsid w:val="008732F7"/>
    <w:rsid w:val="00873D1B"/>
    <w:rsid w:val="00873DC5"/>
    <w:rsid w:val="00876E60"/>
    <w:rsid w:val="0087763F"/>
    <w:rsid w:val="008821A2"/>
    <w:rsid w:val="008826E9"/>
    <w:rsid w:val="00882C9D"/>
    <w:rsid w:val="00883FE9"/>
    <w:rsid w:val="008868EF"/>
    <w:rsid w:val="00891E70"/>
    <w:rsid w:val="0089213E"/>
    <w:rsid w:val="008935CC"/>
    <w:rsid w:val="0089467D"/>
    <w:rsid w:val="00895377"/>
    <w:rsid w:val="00895389"/>
    <w:rsid w:val="008958F0"/>
    <w:rsid w:val="00896ABE"/>
    <w:rsid w:val="00897D9F"/>
    <w:rsid w:val="00897E33"/>
    <w:rsid w:val="008A0966"/>
    <w:rsid w:val="008A22DD"/>
    <w:rsid w:val="008A28ED"/>
    <w:rsid w:val="008B0758"/>
    <w:rsid w:val="008B0959"/>
    <w:rsid w:val="008B0C63"/>
    <w:rsid w:val="008B0E35"/>
    <w:rsid w:val="008B3078"/>
    <w:rsid w:val="008B369C"/>
    <w:rsid w:val="008B47B3"/>
    <w:rsid w:val="008B6091"/>
    <w:rsid w:val="008C02D1"/>
    <w:rsid w:val="008C07D0"/>
    <w:rsid w:val="008C53AD"/>
    <w:rsid w:val="008C742A"/>
    <w:rsid w:val="008C7C2F"/>
    <w:rsid w:val="008D110C"/>
    <w:rsid w:val="008D54F5"/>
    <w:rsid w:val="008D6508"/>
    <w:rsid w:val="008D675D"/>
    <w:rsid w:val="008D7AAC"/>
    <w:rsid w:val="008D7CD5"/>
    <w:rsid w:val="008D7F08"/>
    <w:rsid w:val="008E00E3"/>
    <w:rsid w:val="008E2E74"/>
    <w:rsid w:val="008E7715"/>
    <w:rsid w:val="008E78E2"/>
    <w:rsid w:val="008F121A"/>
    <w:rsid w:val="008F1316"/>
    <w:rsid w:val="008F15CE"/>
    <w:rsid w:val="008F21E3"/>
    <w:rsid w:val="008F2381"/>
    <w:rsid w:val="008F2C27"/>
    <w:rsid w:val="008F2DA2"/>
    <w:rsid w:val="008F370B"/>
    <w:rsid w:val="008F3B54"/>
    <w:rsid w:val="008F5AA6"/>
    <w:rsid w:val="008F7DB6"/>
    <w:rsid w:val="00902654"/>
    <w:rsid w:val="00902785"/>
    <w:rsid w:val="009027BB"/>
    <w:rsid w:val="00902E3F"/>
    <w:rsid w:val="00904CDC"/>
    <w:rsid w:val="00907CE3"/>
    <w:rsid w:val="00915DD8"/>
    <w:rsid w:val="0091607B"/>
    <w:rsid w:val="00916865"/>
    <w:rsid w:val="0091724B"/>
    <w:rsid w:val="009172E2"/>
    <w:rsid w:val="00917BB2"/>
    <w:rsid w:val="00917F42"/>
    <w:rsid w:val="009212E1"/>
    <w:rsid w:val="00921D27"/>
    <w:rsid w:val="00924F8F"/>
    <w:rsid w:val="00925251"/>
    <w:rsid w:val="009273A5"/>
    <w:rsid w:val="009273CA"/>
    <w:rsid w:val="00927A9B"/>
    <w:rsid w:val="0093091D"/>
    <w:rsid w:val="00932A5B"/>
    <w:rsid w:val="00934A77"/>
    <w:rsid w:val="00935BED"/>
    <w:rsid w:val="00935EE8"/>
    <w:rsid w:val="00942FF8"/>
    <w:rsid w:val="00943296"/>
    <w:rsid w:val="00943AE5"/>
    <w:rsid w:val="0094472E"/>
    <w:rsid w:val="00944E99"/>
    <w:rsid w:val="00945B61"/>
    <w:rsid w:val="00946C68"/>
    <w:rsid w:val="00947CFC"/>
    <w:rsid w:val="009506AD"/>
    <w:rsid w:val="009515BB"/>
    <w:rsid w:val="00951A7A"/>
    <w:rsid w:val="00951BF2"/>
    <w:rsid w:val="00951D7C"/>
    <w:rsid w:val="00951E11"/>
    <w:rsid w:val="00952478"/>
    <w:rsid w:val="00952AC5"/>
    <w:rsid w:val="0096089B"/>
    <w:rsid w:val="00962995"/>
    <w:rsid w:val="009635C7"/>
    <w:rsid w:val="00964BB4"/>
    <w:rsid w:val="0097167D"/>
    <w:rsid w:val="00971CCC"/>
    <w:rsid w:val="009723C0"/>
    <w:rsid w:val="00973E85"/>
    <w:rsid w:val="00973ED1"/>
    <w:rsid w:val="0097582B"/>
    <w:rsid w:val="00975D31"/>
    <w:rsid w:val="00976EBE"/>
    <w:rsid w:val="00980198"/>
    <w:rsid w:val="0098038C"/>
    <w:rsid w:val="0098123D"/>
    <w:rsid w:val="00981B88"/>
    <w:rsid w:val="00983C35"/>
    <w:rsid w:val="0098466B"/>
    <w:rsid w:val="00985F3F"/>
    <w:rsid w:val="00986B4B"/>
    <w:rsid w:val="0099105C"/>
    <w:rsid w:val="00991C28"/>
    <w:rsid w:val="009925B5"/>
    <w:rsid w:val="009943B7"/>
    <w:rsid w:val="00994968"/>
    <w:rsid w:val="009978D1"/>
    <w:rsid w:val="009979F1"/>
    <w:rsid w:val="009A02EE"/>
    <w:rsid w:val="009A3F3E"/>
    <w:rsid w:val="009A6DC1"/>
    <w:rsid w:val="009A7DEC"/>
    <w:rsid w:val="009B0B69"/>
    <w:rsid w:val="009B1128"/>
    <w:rsid w:val="009B18D5"/>
    <w:rsid w:val="009B2317"/>
    <w:rsid w:val="009B2E63"/>
    <w:rsid w:val="009B2F93"/>
    <w:rsid w:val="009B6449"/>
    <w:rsid w:val="009B685B"/>
    <w:rsid w:val="009B7037"/>
    <w:rsid w:val="009B78B4"/>
    <w:rsid w:val="009B79C1"/>
    <w:rsid w:val="009C082C"/>
    <w:rsid w:val="009C0BAD"/>
    <w:rsid w:val="009C11FA"/>
    <w:rsid w:val="009C1E39"/>
    <w:rsid w:val="009C2CFF"/>
    <w:rsid w:val="009C3847"/>
    <w:rsid w:val="009C51DB"/>
    <w:rsid w:val="009C52AD"/>
    <w:rsid w:val="009C6F3B"/>
    <w:rsid w:val="009D1647"/>
    <w:rsid w:val="009D1A59"/>
    <w:rsid w:val="009D1BF8"/>
    <w:rsid w:val="009D26D2"/>
    <w:rsid w:val="009D3315"/>
    <w:rsid w:val="009D38E4"/>
    <w:rsid w:val="009D5E59"/>
    <w:rsid w:val="009D602A"/>
    <w:rsid w:val="009E0228"/>
    <w:rsid w:val="009E1432"/>
    <w:rsid w:val="009E27A2"/>
    <w:rsid w:val="009E2A69"/>
    <w:rsid w:val="009E2B8D"/>
    <w:rsid w:val="009E6EA3"/>
    <w:rsid w:val="009E71B4"/>
    <w:rsid w:val="009E78FD"/>
    <w:rsid w:val="009E7E95"/>
    <w:rsid w:val="009F0419"/>
    <w:rsid w:val="009F177B"/>
    <w:rsid w:val="009F31CE"/>
    <w:rsid w:val="009F4DCD"/>
    <w:rsid w:val="009F4F5D"/>
    <w:rsid w:val="009F5036"/>
    <w:rsid w:val="009F62BB"/>
    <w:rsid w:val="009F74D4"/>
    <w:rsid w:val="00A00C5D"/>
    <w:rsid w:val="00A013B2"/>
    <w:rsid w:val="00A034D1"/>
    <w:rsid w:val="00A04D31"/>
    <w:rsid w:val="00A057C4"/>
    <w:rsid w:val="00A06D28"/>
    <w:rsid w:val="00A07264"/>
    <w:rsid w:val="00A1079B"/>
    <w:rsid w:val="00A11F42"/>
    <w:rsid w:val="00A11F5F"/>
    <w:rsid w:val="00A1400B"/>
    <w:rsid w:val="00A15654"/>
    <w:rsid w:val="00A15B2C"/>
    <w:rsid w:val="00A15C2C"/>
    <w:rsid w:val="00A17093"/>
    <w:rsid w:val="00A17220"/>
    <w:rsid w:val="00A20685"/>
    <w:rsid w:val="00A20B81"/>
    <w:rsid w:val="00A2206F"/>
    <w:rsid w:val="00A22A6B"/>
    <w:rsid w:val="00A22FCC"/>
    <w:rsid w:val="00A23335"/>
    <w:rsid w:val="00A24083"/>
    <w:rsid w:val="00A2432E"/>
    <w:rsid w:val="00A243BB"/>
    <w:rsid w:val="00A2566B"/>
    <w:rsid w:val="00A25EC8"/>
    <w:rsid w:val="00A27355"/>
    <w:rsid w:val="00A27609"/>
    <w:rsid w:val="00A31439"/>
    <w:rsid w:val="00A315D0"/>
    <w:rsid w:val="00A32DD7"/>
    <w:rsid w:val="00A33350"/>
    <w:rsid w:val="00A33BA1"/>
    <w:rsid w:val="00A35A3F"/>
    <w:rsid w:val="00A3649C"/>
    <w:rsid w:val="00A366E0"/>
    <w:rsid w:val="00A37167"/>
    <w:rsid w:val="00A372D0"/>
    <w:rsid w:val="00A40165"/>
    <w:rsid w:val="00A43D8C"/>
    <w:rsid w:val="00A4608E"/>
    <w:rsid w:val="00A47837"/>
    <w:rsid w:val="00A4796C"/>
    <w:rsid w:val="00A519D4"/>
    <w:rsid w:val="00A521B3"/>
    <w:rsid w:val="00A52231"/>
    <w:rsid w:val="00A524F3"/>
    <w:rsid w:val="00A53FCD"/>
    <w:rsid w:val="00A549BD"/>
    <w:rsid w:val="00A56493"/>
    <w:rsid w:val="00A57400"/>
    <w:rsid w:val="00A57A5C"/>
    <w:rsid w:val="00A601B7"/>
    <w:rsid w:val="00A61647"/>
    <w:rsid w:val="00A619BC"/>
    <w:rsid w:val="00A62FE8"/>
    <w:rsid w:val="00A63E51"/>
    <w:rsid w:val="00A66FF0"/>
    <w:rsid w:val="00A678A8"/>
    <w:rsid w:val="00A71755"/>
    <w:rsid w:val="00A71A1D"/>
    <w:rsid w:val="00A71E91"/>
    <w:rsid w:val="00A721F0"/>
    <w:rsid w:val="00A726AF"/>
    <w:rsid w:val="00A74024"/>
    <w:rsid w:val="00A74AC4"/>
    <w:rsid w:val="00A74CB0"/>
    <w:rsid w:val="00A74E07"/>
    <w:rsid w:val="00A74E5A"/>
    <w:rsid w:val="00A76662"/>
    <w:rsid w:val="00A767AA"/>
    <w:rsid w:val="00A80192"/>
    <w:rsid w:val="00A81C47"/>
    <w:rsid w:val="00A82FE8"/>
    <w:rsid w:val="00A83326"/>
    <w:rsid w:val="00A857B7"/>
    <w:rsid w:val="00A860EA"/>
    <w:rsid w:val="00A869B1"/>
    <w:rsid w:val="00A8787E"/>
    <w:rsid w:val="00A87994"/>
    <w:rsid w:val="00A90C0B"/>
    <w:rsid w:val="00A91946"/>
    <w:rsid w:val="00A91DBF"/>
    <w:rsid w:val="00A923C8"/>
    <w:rsid w:val="00A93461"/>
    <w:rsid w:val="00A939D4"/>
    <w:rsid w:val="00A93C3B"/>
    <w:rsid w:val="00A9495C"/>
    <w:rsid w:val="00A95ADF"/>
    <w:rsid w:val="00A97C65"/>
    <w:rsid w:val="00AA1244"/>
    <w:rsid w:val="00AA1A4D"/>
    <w:rsid w:val="00AA4B6C"/>
    <w:rsid w:val="00AA4BE0"/>
    <w:rsid w:val="00AA5C3C"/>
    <w:rsid w:val="00AB1B10"/>
    <w:rsid w:val="00AB32E9"/>
    <w:rsid w:val="00AB35A7"/>
    <w:rsid w:val="00AB6684"/>
    <w:rsid w:val="00AB6D18"/>
    <w:rsid w:val="00AB765A"/>
    <w:rsid w:val="00AC1258"/>
    <w:rsid w:val="00AC22E0"/>
    <w:rsid w:val="00AC26DD"/>
    <w:rsid w:val="00AC2E25"/>
    <w:rsid w:val="00AD2FC9"/>
    <w:rsid w:val="00AD30AC"/>
    <w:rsid w:val="00AD3FA5"/>
    <w:rsid w:val="00AD492F"/>
    <w:rsid w:val="00AD55EA"/>
    <w:rsid w:val="00AD5F4B"/>
    <w:rsid w:val="00AD6A24"/>
    <w:rsid w:val="00AE0BFF"/>
    <w:rsid w:val="00AE187F"/>
    <w:rsid w:val="00AE1A0A"/>
    <w:rsid w:val="00AE231D"/>
    <w:rsid w:val="00AE2AD6"/>
    <w:rsid w:val="00AE2D21"/>
    <w:rsid w:val="00AE2DCA"/>
    <w:rsid w:val="00AE3345"/>
    <w:rsid w:val="00AE3B47"/>
    <w:rsid w:val="00AE3D0C"/>
    <w:rsid w:val="00AE4C81"/>
    <w:rsid w:val="00AE4E5E"/>
    <w:rsid w:val="00AE5364"/>
    <w:rsid w:val="00AE68A9"/>
    <w:rsid w:val="00AE6DD5"/>
    <w:rsid w:val="00AF0319"/>
    <w:rsid w:val="00AF342D"/>
    <w:rsid w:val="00AF3E48"/>
    <w:rsid w:val="00AF6527"/>
    <w:rsid w:val="00AF6655"/>
    <w:rsid w:val="00AF6A9B"/>
    <w:rsid w:val="00AF7579"/>
    <w:rsid w:val="00AF770B"/>
    <w:rsid w:val="00B02611"/>
    <w:rsid w:val="00B02A86"/>
    <w:rsid w:val="00B059DD"/>
    <w:rsid w:val="00B05A8A"/>
    <w:rsid w:val="00B06504"/>
    <w:rsid w:val="00B0711C"/>
    <w:rsid w:val="00B10158"/>
    <w:rsid w:val="00B12335"/>
    <w:rsid w:val="00B13466"/>
    <w:rsid w:val="00B13E4C"/>
    <w:rsid w:val="00B13EF8"/>
    <w:rsid w:val="00B13FC7"/>
    <w:rsid w:val="00B14182"/>
    <w:rsid w:val="00B14413"/>
    <w:rsid w:val="00B153A9"/>
    <w:rsid w:val="00B15B9A"/>
    <w:rsid w:val="00B1641A"/>
    <w:rsid w:val="00B16609"/>
    <w:rsid w:val="00B20941"/>
    <w:rsid w:val="00B20D0B"/>
    <w:rsid w:val="00B219BC"/>
    <w:rsid w:val="00B2204F"/>
    <w:rsid w:val="00B2344D"/>
    <w:rsid w:val="00B23CA2"/>
    <w:rsid w:val="00B242BC"/>
    <w:rsid w:val="00B24D53"/>
    <w:rsid w:val="00B30B6E"/>
    <w:rsid w:val="00B32E51"/>
    <w:rsid w:val="00B33BEF"/>
    <w:rsid w:val="00B33DCD"/>
    <w:rsid w:val="00B35C4D"/>
    <w:rsid w:val="00B36063"/>
    <w:rsid w:val="00B365BD"/>
    <w:rsid w:val="00B36619"/>
    <w:rsid w:val="00B36668"/>
    <w:rsid w:val="00B36781"/>
    <w:rsid w:val="00B37F04"/>
    <w:rsid w:val="00B40D1D"/>
    <w:rsid w:val="00B41056"/>
    <w:rsid w:val="00B422BC"/>
    <w:rsid w:val="00B43B1F"/>
    <w:rsid w:val="00B45E35"/>
    <w:rsid w:val="00B47A85"/>
    <w:rsid w:val="00B50977"/>
    <w:rsid w:val="00B51C5D"/>
    <w:rsid w:val="00B53EBD"/>
    <w:rsid w:val="00B54443"/>
    <w:rsid w:val="00B5588E"/>
    <w:rsid w:val="00B5607D"/>
    <w:rsid w:val="00B565A0"/>
    <w:rsid w:val="00B5700D"/>
    <w:rsid w:val="00B606C0"/>
    <w:rsid w:val="00B60B87"/>
    <w:rsid w:val="00B60D60"/>
    <w:rsid w:val="00B624BB"/>
    <w:rsid w:val="00B629EF"/>
    <w:rsid w:val="00B62DC4"/>
    <w:rsid w:val="00B62EAD"/>
    <w:rsid w:val="00B64924"/>
    <w:rsid w:val="00B66C3A"/>
    <w:rsid w:val="00B70370"/>
    <w:rsid w:val="00B70925"/>
    <w:rsid w:val="00B70A77"/>
    <w:rsid w:val="00B7108E"/>
    <w:rsid w:val="00B7131D"/>
    <w:rsid w:val="00B72D68"/>
    <w:rsid w:val="00B7463A"/>
    <w:rsid w:val="00B754BA"/>
    <w:rsid w:val="00B7603D"/>
    <w:rsid w:val="00B77F4C"/>
    <w:rsid w:val="00B80B14"/>
    <w:rsid w:val="00B81636"/>
    <w:rsid w:val="00B81708"/>
    <w:rsid w:val="00B82D76"/>
    <w:rsid w:val="00B84507"/>
    <w:rsid w:val="00B84932"/>
    <w:rsid w:val="00B84D46"/>
    <w:rsid w:val="00B84EAA"/>
    <w:rsid w:val="00B84F86"/>
    <w:rsid w:val="00B8525E"/>
    <w:rsid w:val="00B85E7D"/>
    <w:rsid w:val="00B87AB5"/>
    <w:rsid w:val="00B90EA3"/>
    <w:rsid w:val="00B92A1C"/>
    <w:rsid w:val="00B92AFC"/>
    <w:rsid w:val="00B934AE"/>
    <w:rsid w:val="00B93F42"/>
    <w:rsid w:val="00B9678C"/>
    <w:rsid w:val="00B969E5"/>
    <w:rsid w:val="00B979CB"/>
    <w:rsid w:val="00BA2D15"/>
    <w:rsid w:val="00BA3554"/>
    <w:rsid w:val="00BA51BE"/>
    <w:rsid w:val="00BA7590"/>
    <w:rsid w:val="00BB0594"/>
    <w:rsid w:val="00BB18B0"/>
    <w:rsid w:val="00BB2171"/>
    <w:rsid w:val="00BB2752"/>
    <w:rsid w:val="00BB32B8"/>
    <w:rsid w:val="00BB5813"/>
    <w:rsid w:val="00BB6C9A"/>
    <w:rsid w:val="00BB6D41"/>
    <w:rsid w:val="00BB6FF9"/>
    <w:rsid w:val="00BC03C3"/>
    <w:rsid w:val="00BC0785"/>
    <w:rsid w:val="00BC25B8"/>
    <w:rsid w:val="00BC2FF7"/>
    <w:rsid w:val="00BC3779"/>
    <w:rsid w:val="00BC3C85"/>
    <w:rsid w:val="00BC419C"/>
    <w:rsid w:val="00BC4D09"/>
    <w:rsid w:val="00BC5826"/>
    <w:rsid w:val="00BC610B"/>
    <w:rsid w:val="00BD234D"/>
    <w:rsid w:val="00BD29A1"/>
    <w:rsid w:val="00BD29F5"/>
    <w:rsid w:val="00BD360F"/>
    <w:rsid w:val="00BD5B5A"/>
    <w:rsid w:val="00BD64A6"/>
    <w:rsid w:val="00BD6826"/>
    <w:rsid w:val="00BE075B"/>
    <w:rsid w:val="00BE36F5"/>
    <w:rsid w:val="00BE3AB2"/>
    <w:rsid w:val="00BE710C"/>
    <w:rsid w:val="00BF112D"/>
    <w:rsid w:val="00BF16BF"/>
    <w:rsid w:val="00BF2C68"/>
    <w:rsid w:val="00C0154F"/>
    <w:rsid w:val="00C03AE3"/>
    <w:rsid w:val="00C04BCF"/>
    <w:rsid w:val="00C053CE"/>
    <w:rsid w:val="00C06DB5"/>
    <w:rsid w:val="00C06DD5"/>
    <w:rsid w:val="00C07A04"/>
    <w:rsid w:val="00C10064"/>
    <w:rsid w:val="00C11762"/>
    <w:rsid w:val="00C11C83"/>
    <w:rsid w:val="00C11D23"/>
    <w:rsid w:val="00C14B0D"/>
    <w:rsid w:val="00C14C9B"/>
    <w:rsid w:val="00C165E9"/>
    <w:rsid w:val="00C1785F"/>
    <w:rsid w:val="00C218D6"/>
    <w:rsid w:val="00C21B4E"/>
    <w:rsid w:val="00C220F1"/>
    <w:rsid w:val="00C22EC8"/>
    <w:rsid w:val="00C2337D"/>
    <w:rsid w:val="00C250B9"/>
    <w:rsid w:val="00C310ED"/>
    <w:rsid w:val="00C33AD1"/>
    <w:rsid w:val="00C33F2C"/>
    <w:rsid w:val="00C35E3D"/>
    <w:rsid w:val="00C4005A"/>
    <w:rsid w:val="00C40A7D"/>
    <w:rsid w:val="00C41441"/>
    <w:rsid w:val="00C4188C"/>
    <w:rsid w:val="00C4201B"/>
    <w:rsid w:val="00C436E8"/>
    <w:rsid w:val="00C4440F"/>
    <w:rsid w:val="00C460CF"/>
    <w:rsid w:val="00C46118"/>
    <w:rsid w:val="00C46BBD"/>
    <w:rsid w:val="00C46E63"/>
    <w:rsid w:val="00C4780B"/>
    <w:rsid w:val="00C47B71"/>
    <w:rsid w:val="00C47ED1"/>
    <w:rsid w:val="00C51815"/>
    <w:rsid w:val="00C52B63"/>
    <w:rsid w:val="00C52FBE"/>
    <w:rsid w:val="00C54893"/>
    <w:rsid w:val="00C563E9"/>
    <w:rsid w:val="00C57EBC"/>
    <w:rsid w:val="00C602CE"/>
    <w:rsid w:val="00C603D6"/>
    <w:rsid w:val="00C61220"/>
    <w:rsid w:val="00C62BED"/>
    <w:rsid w:val="00C64AB5"/>
    <w:rsid w:val="00C72D6F"/>
    <w:rsid w:val="00C74F69"/>
    <w:rsid w:val="00C751D7"/>
    <w:rsid w:val="00C75FCC"/>
    <w:rsid w:val="00C7629E"/>
    <w:rsid w:val="00C77F20"/>
    <w:rsid w:val="00C809ED"/>
    <w:rsid w:val="00C80A46"/>
    <w:rsid w:val="00C815BD"/>
    <w:rsid w:val="00C82668"/>
    <w:rsid w:val="00C83963"/>
    <w:rsid w:val="00C84EFC"/>
    <w:rsid w:val="00C8504F"/>
    <w:rsid w:val="00C8682A"/>
    <w:rsid w:val="00C86A7F"/>
    <w:rsid w:val="00C875FB"/>
    <w:rsid w:val="00C87B87"/>
    <w:rsid w:val="00C90FD0"/>
    <w:rsid w:val="00C9160C"/>
    <w:rsid w:val="00C91738"/>
    <w:rsid w:val="00C917A7"/>
    <w:rsid w:val="00C92D1B"/>
    <w:rsid w:val="00C92EAC"/>
    <w:rsid w:val="00C93D90"/>
    <w:rsid w:val="00C94803"/>
    <w:rsid w:val="00C94A4B"/>
    <w:rsid w:val="00C96149"/>
    <w:rsid w:val="00C9622F"/>
    <w:rsid w:val="00C965A6"/>
    <w:rsid w:val="00C97523"/>
    <w:rsid w:val="00CA343C"/>
    <w:rsid w:val="00CA4487"/>
    <w:rsid w:val="00CA5E5A"/>
    <w:rsid w:val="00CA6402"/>
    <w:rsid w:val="00CA6E21"/>
    <w:rsid w:val="00CA6E86"/>
    <w:rsid w:val="00CA6F09"/>
    <w:rsid w:val="00CA7721"/>
    <w:rsid w:val="00CB0780"/>
    <w:rsid w:val="00CB0DAD"/>
    <w:rsid w:val="00CB0F76"/>
    <w:rsid w:val="00CB191A"/>
    <w:rsid w:val="00CB2697"/>
    <w:rsid w:val="00CB2F7D"/>
    <w:rsid w:val="00CB312D"/>
    <w:rsid w:val="00CB350B"/>
    <w:rsid w:val="00CB3573"/>
    <w:rsid w:val="00CB66A3"/>
    <w:rsid w:val="00CB72FB"/>
    <w:rsid w:val="00CB7915"/>
    <w:rsid w:val="00CC0E28"/>
    <w:rsid w:val="00CC2085"/>
    <w:rsid w:val="00CC3C88"/>
    <w:rsid w:val="00CC4A7C"/>
    <w:rsid w:val="00CD07FE"/>
    <w:rsid w:val="00CD1A89"/>
    <w:rsid w:val="00CD494B"/>
    <w:rsid w:val="00CD49A1"/>
    <w:rsid w:val="00CD4A7B"/>
    <w:rsid w:val="00CD5DD7"/>
    <w:rsid w:val="00CD605F"/>
    <w:rsid w:val="00CE0DD4"/>
    <w:rsid w:val="00CE3C4A"/>
    <w:rsid w:val="00CE4169"/>
    <w:rsid w:val="00CE791B"/>
    <w:rsid w:val="00CF0A14"/>
    <w:rsid w:val="00CF132B"/>
    <w:rsid w:val="00CF2125"/>
    <w:rsid w:val="00CF3421"/>
    <w:rsid w:val="00CF3E80"/>
    <w:rsid w:val="00CF44C6"/>
    <w:rsid w:val="00CF45BD"/>
    <w:rsid w:val="00CF4D00"/>
    <w:rsid w:val="00CF5209"/>
    <w:rsid w:val="00CF5E7F"/>
    <w:rsid w:val="00CF6514"/>
    <w:rsid w:val="00CF66B3"/>
    <w:rsid w:val="00CF752E"/>
    <w:rsid w:val="00CF7581"/>
    <w:rsid w:val="00D00ADE"/>
    <w:rsid w:val="00D015F6"/>
    <w:rsid w:val="00D01CDF"/>
    <w:rsid w:val="00D02CF7"/>
    <w:rsid w:val="00D03D45"/>
    <w:rsid w:val="00D0461A"/>
    <w:rsid w:val="00D0478B"/>
    <w:rsid w:val="00D04CCE"/>
    <w:rsid w:val="00D04F21"/>
    <w:rsid w:val="00D058E4"/>
    <w:rsid w:val="00D05CDD"/>
    <w:rsid w:val="00D06876"/>
    <w:rsid w:val="00D102D6"/>
    <w:rsid w:val="00D1063B"/>
    <w:rsid w:val="00D13F55"/>
    <w:rsid w:val="00D1470F"/>
    <w:rsid w:val="00D16EC3"/>
    <w:rsid w:val="00D24792"/>
    <w:rsid w:val="00D2542A"/>
    <w:rsid w:val="00D274DB"/>
    <w:rsid w:val="00D319E1"/>
    <w:rsid w:val="00D33283"/>
    <w:rsid w:val="00D34ACE"/>
    <w:rsid w:val="00D34C63"/>
    <w:rsid w:val="00D34CEB"/>
    <w:rsid w:val="00D407EA"/>
    <w:rsid w:val="00D41C35"/>
    <w:rsid w:val="00D42EED"/>
    <w:rsid w:val="00D436F5"/>
    <w:rsid w:val="00D43D05"/>
    <w:rsid w:val="00D451C3"/>
    <w:rsid w:val="00D4579C"/>
    <w:rsid w:val="00D465C1"/>
    <w:rsid w:val="00D4663B"/>
    <w:rsid w:val="00D46C89"/>
    <w:rsid w:val="00D4792D"/>
    <w:rsid w:val="00D47AE4"/>
    <w:rsid w:val="00D500BD"/>
    <w:rsid w:val="00D51B62"/>
    <w:rsid w:val="00D51CD7"/>
    <w:rsid w:val="00D521D4"/>
    <w:rsid w:val="00D54278"/>
    <w:rsid w:val="00D544CD"/>
    <w:rsid w:val="00D54908"/>
    <w:rsid w:val="00D60190"/>
    <w:rsid w:val="00D60854"/>
    <w:rsid w:val="00D62CB0"/>
    <w:rsid w:val="00D64E8D"/>
    <w:rsid w:val="00D6541E"/>
    <w:rsid w:val="00D672FB"/>
    <w:rsid w:val="00D673B9"/>
    <w:rsid w:val="00D72A50"/>
    <w:rsid w:val="00D74287"/>
    <w:rsid w:val="00D75D3A"/>
    <w:rsid w:val="00D77413"/>
    <w:rsid w:val="00D8023D"/>
    <w:rsid w:val="00D80A39"/>
    <w:rsid w:val="00D80D64"/>
    <w:rsid w:val="00D819B8"/>
    <w:rsid w:val="00D848EF"/>
    <w:rsid w:val="00D865CC"/>
    <w:rsid w:val="00D8691D"/>
    <w:rsid w:val="00D87706"/>
    <w:rsid w:val="00D91BB3"/>
    <w:rsid w:val="00D925ED"/>
    <w:rsid w:val="00D9343B"/>
    <w:rsid w:val="00D93BBE"/>
    <w:rsid w:val="00D95983"/>
    <w:rsid w:val="00D96D7A"/>
    <w:rsid w:val="00DA0050"/>
    <w:rsid w:val="00DA03DC"/>
    <w:rsid w:val="00DA114F"/>
    <w:rsid w:val="00DA2872"/>
    <w:rsid w:val="00DA4602"/>
    <w:rsid w:val="00DA4AB3"/>
    <w:rsid w:val="00DA6507"/>
    <w:rsid w:val="00DA7C1B"/>
    <w:rsid w:val="00DB18F8"/>
    <w:rsid w:val="00DB2C2C"/>
    <w:rsid w:val="00DB448C"/>
    <w:rsid w:val="00DB559A"/>
    <w:rsid w:val="00DB5E7F"/>
    <w:rsid w:val="00DB6C3B"/>
    <w:rsid w:val="00DC0561"/>
    <w:rsid w:val="00DC0A35"/>
    <w:rsid w:val="00DC1C84"/>
    <w:rsid w:val="00DC1D2D"/>
    <w:rsid w:val="00DC2E9F"/>
    <w:rsid w:val="00DC3BDB"/>
    <w:rsid w:val="00DC425A"/>
    <w:rsid w:val="00DC54B7"/>
    <w:rsid w:val="00DC59A9"/>
    <w:rsid w:val="00DC6094"/>
    <w:rsid w:val="00DC6B88"/>
    <w:rsid w:val="00DC77FC"/>
    <w:rsid w:val="00DD21A3"/>
    <w:rsid w:val="00DD4676"/>
    <w:rsid w:val="00DD5353"/>
    <w:rsid w:val="00DD63B6"/>
    <w:rsid w:val="00DE0613"/>
    <w:rsid w:val="00DE0800"/>
    <w:rsid w:val="00DE0B2D"/>
    <w:rsid w:val="00DE0FC6"/>
    <w:rsid w:val="00DE13FF"/>
    <w:rsid w:val="00DE248F"/>
    <w:rsid w:val="00DE465C"/>
    <w:rsid w:val="00DF0521"/>
    <w:rsid w:val="00DF0785"/>
    <w:rsid w:val="00DF08C2"/>
    <w:rsid w:val="00DF0D04"/>
    <w:rsid w:val="00DF1DE1"/>
    <w:rsid w:val="00DF1F51"/>
    <w:rsid w:val="00DF33F1"/>
    <w:rsid w:val="00DF3EC3"/>
    <w:rsid w:val="00DF42B6"/>
    <w:rsid w:val="00DF44B1"/>
    <w:rsid w:val="00DF56A8"/>
    <w:rsid w:val="00DF67AB"/>
    <w:rsid w:val="00DF67E0"/>
    <w:rsid w:val="00DF6EDF"/>
    <w:rsid w:val="00DF732E"/>
    <w:rsid w:val="00DF7EC8"/>
    <w:rsid w:val="00E008E7"/>
    <w:rsid w:val="00E013ED"/>
    <w:rsid w:val="00E0433D"/>
    <w:rsid w:val="00E06535"/>
    <w:rsid w:val="00E0713E"/>
    <w:rsid w:val="00E0721F"/>
    <w:rsid w:val="00E149D2"/>
    <w:rsid w:val="00E14A01"/>
    <w:rsid w:val="00E1506B"/>
    <w:rsid w:val="00E15155"/>
    <w:rsid w:val="00E175FF"/>
    <w:rsid w:val="00E1765D"/>
    <w:rsid w:val="00E17F62"/>
    <w:rsid w:val="00E206E0"/>
    <w:rsid w:val="00E2153F"/>
    <w:rsid w:val="00E2357D"/>
    <w:rsid w:val="00E23606"/>
    <w:rsid w:val="00E239A1"/>
    <w:rsid w:val="00E23FC1"/>
    <w:rsid w:val="00E25F0D"/>
    <w:rsid w:val="00E27B45"/>
    <w:rsid w:val="00E302AB"/>
    <w:rsid w:val="00E32BC0"/>
    <w:rsid w:val="00E33761"/>
    <w:rsid w:val="00E34477"/>
    <w:rsid w:val="00E34660"/>
    <w:rsid w:val="00E34ABA"/>
    <w:rsid w:val="00E35979"/>
    <w:rsid w:val="00E36566"/>
    <w:rsid w:val="00E41528"/>
    <w:rsid w:val="00E419A3"/>
    <w:rsid w:val="00E42208"/>
    <w:rsid w:val="00E43D1B"/>
    <w:rsid w:val="00E44056"/>
    <w:rsid w:val="00E45D75"/>
    <w:rsid w:val="00E47B0A"/>
    <w:rsid w:val="00E50B26"/>
    <w:rsid w:val="00E50B81"/>
    <w:rsid w:val="00E519E5"/>
    <w:rsid w:val="00E51C9E"/>
    <w:rsid w:val="00E53D46"/>
    <w:rsid w:val="00E541CB"/>
    <w:rsid w:val="00E545E5"/>
    <w:rsid w:val="00E5706B"/>
    <w:rsid w:val="00E57C4F"/>
    <w:rsid w:val="00E57F2B"/>
    <w:rsid w:val="00E60977"/>
    <w:rsid w:val="00E628F9"/>
    <w:rsid w:val="00E63728"/>
    <w:rsid w:val="00E6650E"/>
    <w:rsid w:val="00E66D51"/>
    <w:rsid w:val="00E66D6E"/>
    <w:rsid w:val="00E71B19"/>
    <w:rsid w:val="00E71BD4"/>
    <w:rsid w:val="00E728CB"/>
    <w:rsid w:val="00E73CA0"/>
    <w:rsid w:val="00E77D52"/>
    <w:rsid w:val="00E81D9E"/>
    <w:rsid w:val="00E83444"/>
    <w:rsid w:val="00E83E2D"/>
    <w:rsid w:val="00E84552"/>
    <w:rsid w:val="00E8505D"/>
    <w:rsid w:val="00E85E65"/>
    <w:rsid w:val="00E86EC1"/>
    <w:rsid w:val="00E90B77"/>
    <w:rsid w:val="00E91086"/>
    <w:rsid w:val="00E919B3"/>
    <w:rsid w:val="00E94E8D"/>
    <w:rsid w:val="00E958A6"/>
    <w:rsid w:val="00E968F4"/>
    <w:rsid w:val="00E96948"/>
    <w:rsid w:val="00E96AEB"/>
    <w:rsid w:val="00E96D44"/>
    <w:rsid w:val="00E97604"/>
    <w:rsid w:val="00E97B51"/>
    <w:rsid w:val="00EA0AEF"/>
    <w:rsid w:val="00EA0BD0"/>
    <w:rsid w:val="00EA1864"/>
    <w:rsid w:val="00EA2832"/>
    <w:rsid w:val="00EA3FD4"/>
    <w:rsid w:val="00EA4ECA"/>
    <w:rsid w:val="00EA529D"/>
    <w:rsid w:val="00EA5602"/>
    <w:rsid w:val="00EA5A70"/>
    <w:rsid w:val="00EA79D2"/>
    <w:rsid w:val="00EB121A"/>
    <w:rsid w:val="00EB1AFB"/>
    <w:rsid w:val="00EB3275"/>
    <w:rsid w:val="00EB3D7B"/>
    <w:rsid w:val="00EB6FDA"/>
    <w:rsid w:val="00EB7B33"/>
    <w:rsid w:val="00EC15F5"/>
    <w:rsid w:val="00EC25FA"/>
    <w:rsid w:val="00EC49A0"/>
    <w:rsid w:val="00EC4E90"/>
    <w:rsid w:val="00EC5C96"/>
    <w:rsid w:val="00EC6114"/>
    <w:rsid w:val="00EC613F"/>
    <w:rsid w:val="00EC647D"/>
    <w:rsid w:val="00EC6DEB"/>
    <w:rsid w:val="00EC75CB"/>
    <w:rsid w:val="00ED2394"/>
    <w:rsid w:val="00ED25A4"/>
    <w:rsid w:val="00ED3D25"/>
    <w:rsid w:val="00ED3D8C"/>
    <w:rsid w:val="00ED42B5"/>
    <w:rsid w:val="00ED43CC"/>
    <w:rsid w:val="00ED6083"/>
    <w:rsid w:val="00ED724C"/>
    <w:rsid w:val="00ED77FC"/>
    <w:rsid w:val="00EE046D"/>
    <w:rsid w:val="00EE0981"/>
    <w:rsid w:val="00EE4D17"/>
    <w:rsid w:val="00EE5691"/>
    <w:rsid w:val="00EE56B4"/>
    <w:rsid w:val="00EE68CA"/>
    <w:rsid w:val="00EF0373"/>
    <w:rsid w:val="00EF3AA1"/>
    <w:rsid w:val="00EF578C"/>
    <w:rsid w:val="00EF6164"/>
    <w:rsid w:val="00EF6247"/>
    <w:rsid w:val="00F0045E"/>
    <w:rsid w:val="00F007CD"/>
    <w:rsid w:val="00F00A59"/>
    <w:rsid w:val="00F02847"/>
    <w:rsid w:val="00F038D5"/>
    <w:rsid w:val="00F05ABD"/>
    <w:rsid w:val="00F07407"/>
    <w:rsid w:val="00F0751F"/>
    <w:rsid w:val="00F07802"/>
    <w:rsid w:val="00F07A03"/>
    <w:rsid w:val="00F12591"/>
    <w:rsid w:val="00F127E8"/>
    <w:rsid w:val="00F12BB7"/>
    <w:rsid w:val="00F12E2A"/>
    <w:rsid w:val="00F1402C"/>
    <w:rsid w:val="00F157CB"/>
    <w:rsid w:val="00F1588E"/>
    <w:rsid w:val="00F17857"/>
    <w:rsid w:val="00F17E58"/>
    <w:rsid w:val="00F20206"/>
    <w:rsid w:val="00F20C25"/>
    <w:rsid w:val="00F22B2A"/>
    <w:rsid w:val="00F25F99"/>
    <w:rsid w:val="00F27E8C"/>
    <w:rsid w:val="00F32279"/>
    <w:rsid w:val="00F32925"/>
    <w:rsid w:val="00F335D2"/>
    <w:rsid w:val="00F34EBA"/>
    <w:rsid w:val="00F35003"/>
    <w:rsid w:val="00F363CB"/>
    <w:rsid w:val="00F37501"/>
    <w:rsid w:val="00F40B36"/>
    <w:rsid w:val="00F414D7"/>
    <w:rsid w:val="00F42947"/>
    <w:rsid w:val="00F43445"/>
    <w:rsid w:val="00F44207"/>
    <w:rsid w:val="00F453DD"/>
    <w:rsid w:val="00F46051"/>
    <w:rsid w:val="00F5080E"/>
    <w:rsid w:val="00F50C26"/>
    <w:rsid w:val="00F52322"/>
    <w:rsid w:val="00F53088"/>
    <w:rsid w:val="00F546D4"/>
    <w:rsid w:val="00F5531B"/>
    <w:rsid w:val="00F56223"/>
    <w:rsid w:val="00F60B91"/>
    <w:rsid w:val="00F60F66"/>
    <w:rsid w:val="00F61AEE"/>
    <w:rsid w:val="00F62FA3"/>
    <w:rsid w:val="00F63D62"/>
    <w:rsid w:val="00F6491F"/>
    <w:rsid w:val="00F6632E"/>
    <w:rsid w:val="00F67299"/>
    <w:rsid w:val="00F676E5"/>
    <w:rsid w:val="00F70D6C"/>
    <w:rsid w:val="00F71C2E"/>
    <w:rsid w:val="00F72270"/>
    <w:rsid w:val="00F7348A"/>
    <w:rsid w:val="00F739C7"/>
    <w:rsid w:val="00F75539"/>
    <w:rsid w:val="00F76322"/>
    <w:rsid w:val="00F8519A"/>
    <w:rsid w:val="00F85639"/>
    <w:rsid w:val="00F8574C"/>
    <w:rsid w:val="00F864B4"/>
    <w:rsid w:val="00F90064"/>
    <w:rsid w:val="00F90638"/>
    <w:rsid w:val="00F908BB"/>
    <w:rsid w:val="00F90D9E"/>
    <w:rsid w:val="00F92D3C"/>
    <w:rsid w:val="00F92DE5"/>
    <w:rsid w:val="00F93D0E"/>
    <w:rsid w:val="00F9444A"/>
    <w:rsid w:val="00F9460E"/>
    <w:rsid w:val="00F95279"/>
    <w:rsid w:val="00F952BA"/>
    <w:rsid w:val="00F975D6"/>
    <w:rsid w:val="00FA0340"/>
    <w:rsid w:val="00FA1267"/>
    <w:rsid w:val="00FA168F"/>
    <w:rsid w:val="00FA2DB6"/>
    <w:rsid w:val="00FA3A25"/>
    <w:rsid w:val="00FA4A5C"/>
    <w:rsid w:val="00FA52C3"/>
    <w:rsid w:val="00FA7906"/>
    <w:rsid w:val="00FB0E6C"/>
    <w:rsid w:val="00FB10CC"/>
    <w:rsid w:val="00FB14EF"/>
    <w:rsid w:val="00FB2633"/>
    <w:rsid w:val="00FB3C78"/>
    <w:rsid w:val="00FB4C60"/>
    <w:rsid w:val="00FB4EB2"/>
    <w:rsid w:val="00FB5CD8"/>
    <w:rsid w:val="00FB63B4"/>
    <w:rsid w:val="00FB6C24"/>
    <w:rsid w:val="00FB7400"/>
    <w:rsid w:val="00FB7754"/>
    <w:rsid w:val="00FC2172"/>
    <w:rsid w:val="00FC57B6"/>
    <w:rsid w:val="00FC587D"/>
    <w:rsid w:val="00FC5C8F"/>
    <w:rsid w:val="00FC5E0C"/>
    <w:rsid w:val="00FC66AD"/>
    <w:rsid w:val="00FC7653"/>
    <w:rsid w:val="00FC7E63"/>
    <w:rsid w:val="00FD00AC"/>
    <w:rsid w:val="00FD0B8A"/>
    <w:rsid w:val="00FD145D"/>
    <w:rsid w:val="00FD401D"/>
    <w:rsid w:val="00FD4336"/>
    <w:rsid w:val="00FD436E"/>
    <w:rsid w:val="00FD46CC"/>
    <w:rsid w:val="00FD5285"/>
    <w:rsid w:val="00FD5624"/>
    <w:rsid w:val="00FD6293"/>
    <w:rsid w:val="00FD65E3"/>
    <w:rsid w:val="00FD711F"/>
    <w:rsid w:val="00FD79D6"/>
    <w:rsid w:val="00FD7C95"/>
    <w:rsid w:val="00FE0404"/>
    <w:rsid w:val="00FE0644"/>
    <w:rsid w:val="00FE15D8"/>
    <w:rsid w:val="00FE1E18"/>
    <w:rsid w:val="00FE55E3"/>
    <w:rsid w:val="00FE58DB"/>
    <w:rsid w:val="00FE5A1B"/>
    <w:rsid w:val="00FF0E8A"/>
    <w:rsid w:val="00FF2944"/>
    <w:rsid w:val="00FF2D6B"/>
    <w:rsid w:val="00FF5C61"/>
    <w:rsid w:val="00FF705D"/>
    <w:rsid w:val="00FF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08BC1721"/>
  <w15:chartTrackingRefBased/>
  <w15:docId w15:val="{DC061BE0-9289-CF45-90D0-1D4FCDC71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F3FF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autoRedefine/>
    <w:qFormat/>
    <w:rsid w:val="00184D36"/>
    <w:pPr>
      <w:keepNext/>
      <w:keepLines/>
      <w:outlineLvl w:val="1"/>
    </w:pPr>
    <w:rPr>
      <w:rFonts w:eastAsia="黑体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86287C"/>
    <w:pPr>
      <w:keepNext/>
      <w:keepLines/>
      <w:outlineLvl w:val="2"/>
    </w:pPr>
    <w:rPr>
      <w:rFonts w:eastAsia="黑体"/>
      <w:b/>
      <w:bCs/>
      <w:sz w:val="28"/>
      <w:szCs w:val="28"/>
    </w:rPr>
  </w:style>
  <w:style w:type="paragraph" w:styleId="4">
    <w:name w:val="heading 4"/>
    <w:basedOn w:val="a"/>
    <w:next w:val="a"/>
    <w:link w:val="40"/>
    <w:semiHidden/>
    <w:unhideWhenUsed/>
    <w:qFormat/>
    <w:rsid w:val="00E359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autoRedefine/>
    <w:uiPriority w:val="99"/>
    <w:rsid w:val="000B1E8A"/>
    <w:pPr>
      <w:pBdr>
        <w:bottom w:val="single" w:sz="6" w:space="1" w:color="auto"/>
      </w:pBdr>
      <w:snapToGrid w:val="0"/>
      <w:jc w:val="center"/>
    </w:pPr>
    <w:rPr>
      <w:rFonts w:ascii="宋体" w:hAnsi="宋体"/>
      <w:color w:val="000000"/>
      <w:szCs w:val="21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0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paragraph" w:styleId="a8">
    <w:name w:val="Date"/>
    <w:basedOn w:val="a"/>
    <w:next w:val="a"/>
    <w:pPr>
      <w:ind w:leftChars="2500" w:left="100"/>
    </w:pPr>
  </w:style>
  <w:style w:type="paragraph" w:styleId="a9">
    <w:name w:val="Document Map"/>
    <w:basedOn w:val="a"/>
    <w:semiHidden/>
    <w:pPr>
      <w:shd w:val="clear" w:color="auto" w:fill="000080"/>
    </w:pPr>
  </w:style>
  <w:style w:type="paragraph" w:customStyle="1" w:styleId="2Char">
    <w:name w:val="正文缩进2字符 Char"/>
    <w:basedOn w:val="a"/>
    <w:pPr>
      <w:ind w:firstLineChars="200" w:firstLine="200"/>
    </w:pPr>
  </w:style>
  <w:style w:type="character" w:customStyle="1" w:styleId="2CharChar">
    <w:name w:val="正文缩进2字符 Char Char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10">
    <w:name w:val="目录 1"/>
    <w:basedOn w:val="a"/>
    <w:next w:val="a"/>
    <w:autoRedefine/>
    <w:uiPriority w:val="39"/>
    <w:rsid w:val="00921D27"/>
    <w:pPr>
      <w:tabs>
        <w:tab w:val="right" w:leader="dot" w:pos="9062"/>
      </w:tabs>
      <w:spacing w:line="360" w:lineRule="auto"/>
      <w:jc w:val="left"/>
    </w:pPr>
    <w:rPr>
      <w:rFonts w:eastAsia="黑体"/>
      <w:bCs/>
      <w:caps/>
      <w:noProof/>
      <w:sz w:val="32"/>
      <w:szCs w:val="20"/>
    </w:rPr>
  </w:style>
  <w:style w:type="character" w:styleId="aa">
    <w:name w:val="Hyperlink"/>
    <w:uiPriority w:val="99"/>
    <w:rPr>
      <w:rFonts w:ascii="Tahoma" w:eastAsia="宋体" w:hAnsi="Tahoma"/>
      <w:color w:val="0000FF"/>
      <w:kern w:val="2"/>
      <w:sz w:val="18"/>
      <w:szCs w:val="18"/>
      <w:u w:val="single"/>
      <w:lang w:val="en-US" w:eastAsia="zh-CN" w:bidi="ar-SA"/>
    </w:rPr>
  </w:style>
  <w:style w:type="paragraph" w:customStyle="1" w:styleId="20">
    <w:name w:val="目录 2"/>
    <w:basedOn w:val="a"/>
    <w:next w:val="a"/>
    <w:autoRedefine/>
    <w:uiPriority w:val="39"/>
    <w:rsid w:val="00130EED"/>
    <w:pPr>
      <w:tabs>
        <w:tab w:val="right" w:leader="dot" w:pos="9061"/>
      </w:tabs>
      <w:spacing w:line="360" w:lineRule="auto"/>
      <w:jc w:val="left"/>
    </w:pPr>
    <w:rPr>
      <w:smallCaps/>
      <w:sz w:val="28"/>
      <w:szCs w:val="20"/>
    </w:rPr>
  </w:style>
  <w:style w:type="paragraph" w:customStyle="1" w:styleId="31">
    <w:name w:val="目录 3"/>
    <w:basedOn w:val="a"/>
    <w:next w:val="a"/>
    <w:autoRedefine/>
    <w:uiPriority w:val="39"/>
    <w:qFormat/>
    <w:rsid w:val="001053C6"/>
    <w:pPr>
      <w:tabs>
        <w:tab w:val="right" w:leader="dot" w:pos="9062"/>
      </w:tabs>
      <w:spacing w:line="360" w:lineRule="auto"/>
      <w:ind w:firstLineChars="200" w:firstLine="200"/>
      <w:jc w:val="left"/>
    </w:pPr>
    <w:rPr>
      <w:rFonts w:eastAsia="黑体"/>
      <w:iCs/>
      <w:noProof/>
      <w:sz w:val="24"/>
      <w:szCs w:val="20"/>
    </w:rPr>
  </w:style>
  <w:style w:type="paragraph" w:customStyle="1" w:styleId="41">
    <w:name w:val="目录 4"/>
    <w:basedOn w:val="a"/>
    <w:next w:val="a"/>
    <w:autoRedefine/>
    <w:semiHidden/>
    <w:pPr>
      <w:ind w:left="630"/>
      <w:jc w:val="left"/>
    </w:pPr>
    <w:rPr>
      <w:sz w:val="18"/>
      <w:szCs w:val="18"/>
    </w:rPr>
  </w:style>
  <w:style w:type="paragraph" w:customStyle="1" w:styleId="5">
    <w:name w:val="目录 5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customStyle="1" w:styleId="6">
    <w:name w:val="目录 6"/>
    <w:basedOn w:val="a"/>
    <w:next w:val="a"/>
    <w:autoRedefine/>
    <w:semiHidden/>
    <w:pPr>
      <w:ind w:left="1050"/>
      <w:jc w:val="left"/>
    </w:pPr>
    <w:rPr>
      <w:sz w:val="18"/>
      <w:szCs w:val="18"/>
    </w:rPr>
  </w:style>
  <w:style w:type="paragraph" w:customStyle="1" w:styleId="7">
    <w:name w:val="目录 7"/>
    <w:basedOn w:val="a"/>
    <w:next w:val="a"/>
    <w:autoRedefine/>
    <w:semiHidden/>
    <w:pPr>
      <w:ind w:left="1260"/>
      <w:jc w:val="left"/>
    </w:pPr>
    <w:rPr>
      <w:sz w:val="18"/>
      <w:szCs w:val="18"/>
    </w:rPr>
  </w:style>
  <w:style w:type="paragraph" w:customStyle="1" w:styleId="8">
    <w:name w:val="目录 8"/>
    <w:basedOn w:val="a"/>
    <w:next w:val="a"/>
    <w:autoRedefine/>
    <w:semiHidden/>
    <w:pPr>
      <w:ind w:left="1470"/>
      <w:jc w:val="left"/>
    </w:pPr>
    <w:rPr>
      <w:sz w:val="18"/>
      <w:szCs w:val="18"/>
    </w:rPr>
  </w:style>
  <w:style w:type="paragraph" w:customStyle="1" w:styleId="9">
    <w:name w:val="目录 9"/>
    <w:basedOn w:val="a"/>
    <w:next w:val="a"/>
    <w:autoRedefine/>
    <w:semiHidden/>
    <w:pPr>
      <w:ind w:left="1680"/>
      <w:jc w:val="left"/>
    </w:pPr>
    <w:rPr>
      <w:sz w:val="18"/>
      <w:szCs w:val="18"/>
    </w:rPr>
  </w:style>
  <w:style w:type="paragraph" w:styleId="ab">
    <w:name w:val="Body Text"/>
    <w:basedOn w:val="a"/>
    <w:pPr>
      <w:spacing w:line="300" w:lineRule="auto"/>
      <w:ind w:firstLineChars="200" w:firstLine="200"/>
      <w:jc w:val="left"/>
    </w:pPr>
    <w:rPr>
      <w:sz w:val="24"/>
    </w:rPr>
  </w:style>
  <w:style w:type="paragraph" w:customStyle="1" w:styleId="ac">
    <w:name w:val="图文字"/>
    <w:basedOn w:val="a"/>
    <w:rPr>
      <w:sz w:val="18"/>
    </w:rPr>
  </w:style>
  <w:style w:type="paragraph" w:customStyle="1" w:styleId="ad">
    <w:name w:val="正文首行缩进"/>
    <w:basedOn w:val="ab"/>
    <w:pPr>
      <w:spacing w:after="120" w:line="240" w:lineRule="auto"/>
      <w:ind w:firstLineChars="100" w:firstLine="420"/>
      <w:jc w:val="both"/>
    </w:pPr>
    <w:rPr>
      <w:sz w:val="21"/>
    </w:rPr>
  </w:style>
  <w:style w:type="paragraph" w:customStyle="1" w:styleId="Char">
    <w:name w:val="Char"/>
    <w:basedOn w:val="a"/>
    <w:pPr>
      <w:numPr>
        <w:numId w:val="5"/>
      </w:numPr>
      <w:ind w:left="284"/>
    </w:pPr>
    <w:rPr>
      <w:rFonts w:ascii="Tahoma" w:hAnsi="Tahoma"/>
      <w:color w:val="000000"/>
      <w:sz w:val="18"/>
      <w:szCs w:val="18"/>
    </w:rPr>
  </w:style>
  <w:style w:type="character" w:styleId="ae">
    <w:name w:val="annotation reference"/>
    <w:rPr>
      <w:rFonts w:ascii="Tahoma" w:eastAsia="宋体" w:hAnsi="Tahoma"/>
      <w:color w:val="000000"/>
      <w:kern w:val="2"/>
      <w:sz w:val="21"/>
      <w:szCs w:val="21"/>
      <w:lang w:val="en-US" w:eastAsia="zh-CN" w:bidi="ar-SA"/>
    </w:rPr>
  </w:style>
  <w:style w:type="paragraph" w:styleId="af">
    <w:name w:val="annotation text"/>
    <w:basedOn w:val="a"/>
    <w:link w:val="af0"/>
    <w:pPr>
      <w:jc w:val="left"/>
    </w:pPr>
  </w:style>
  <w:style w:type="paragraph" w:styleId="af1">
    <w:name w:val="annotation subject"/>
    <w:basedOn w:val="af"/>
    <w:next w:val="af"/>
    <w:semiHidden/>
    <w:rPr>
      <w:b/>
      <w:bCs/>
    </w:rPr>
  </w:style>
  <w:style w:type="paragraph" w:styleId="af2">
    <w:name w:val="Balloon Text"/>
    <w:basedOn w:val="a"/>
    <w:semiHidden/>
    <w:rPr>
      <w:sz w:val="18"/>
      <w:szCs w:val="18"/>
    </w:rPr>
  </w:style>
  <w:style w:type="character" w:styleId="af3">
    <w:name w:val="FollowedHyperlink"/>
    <w:rPr>
      <w:rFonts w:ascii="Tahoma" w:eastAsia="宋体" w:hAnsi="Tahoma"/>
      <w:color w:val="000000"/>
      <w:kern w:val="2"/>
      <w:sz w:val="18"/>
      <w:szCs w:val="18"/>
      <w:u w:val="single"/>
      <w:lang w:val="en-US" w:eastAsia="zh-CN" w:bidi="ar-SA"/>
    </w:rPr>
  </w:style>
  <w:style w:type="character" w:customStyle="1" w:styleId="a6">
    <w:name w:val="页脚 字符"/>
    <w:basedOn w:val="a0"/>
    <w:link w:val="a5"/>
    <w:uiPriority w:val="99"/>
    <w:rsid w:val="001E4E53"/>
    <w:rPr>
      <w:rFonts w:ascii="Tahoma" w:eastAsia="宋体" w:hAnsi="Tahoma"/>
      <w:color w:val="000000"/>
      <w:kern w:val="2"/>
      <w:sz w:val="18"/>
      <w:szCs w:val="18"/>
      <w:lang w:val="en-US" w:eastAsia="zh-CN" w:bidi="ar-SA"/>
    </w:rPr>
  </w:style>
  <w:style w:type="table" w:styleId="af4">
    <w:name w:val="Table Grid"/>
    <w:basedOn w:val="a1"/>
    <w:rsid w:val="001205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页眉 字符"/>
    <w:link w:val="a3"/>
    <w:uiPriority w:val="99"/>
    <w:rsid w:val="003F5CC1"/>
    <w:rPr>
      <w:rFonts w:ascii="宋体" w:eastAsia="宋体" w:hAnsi="宋体"/>
      <w:color w:val="000000"/>
      <w:kern w:val="2"/>
      <w:sz w:val="21"/>
      <w:szCs w:val="21"/>
      <w:lang w:val="en-US" w:eastAsia="zh-CN" w:bidi="ar-SA"/>
    </w:rPr>
  </w:style>
  <w:style w:type="paragraph" w:customStyle="1" w:styleId="af5">
    <w:name w:val="我的正文"/>
    <w:basedOn w:val="a"/>
    <w:link w:val="Char0"/>
    <w:qFormat/>
    <w:rsid w:val="009273CA"/>
    <w:pPr>
      <w:spacing w:line="360" w:lineRule="auto"/>
      <w:ind w:firstLine="482"/>
    </w:pPr>
    <w:rPr>
      <w:rFonts w:ascii="宋体" w:hAnsi="宋体"/>
      <w:sz w:val="24"/>
      <w:lang w:val="x-none" w:eastAsia="x-none"/>
    </w:rPr>
  </w:style>
  <w:style w:type="character" w:customStyle="1" w:styleId="Char0">
    <w:name w:val="我的正文 Char"/>
    <w:link w:val="af5"/>
    <w:rsid w:val="009273CA"/>
    <w:rPr>
      <w:rFonts w:ascii="宋体" w:hAnsi="宋体"/>
      <w:kern w:val="2"/>
      <w:sz w:val="24"/>
      <w:szCs w:val="24"/>
      <w:lang w:val="x-none" w:eastAsia="x-none"/>
    </w:rPr>
  </w:style>
  <w:style w:type="paragraph" w:customStyle="1" w:styleId="af6">
    <w:name w:val="表头"/>
    <w:basedOn w:val="a"/>
    <w:link w:val="Char1"/>
    <w:qFormat/>
    <w:rsid w:val="00A31439"/>
    <w:pPr>
      <w:adjustRightInd w:val="0"/>
      <w:snapToGrid w:val="0"/>
      <w:spacing w:beforeLines="50" w:before="156" w:afterLines="50" w:after="156"/>
      <w:jc w:val="center"/>
    </w:pPr>
    <w:rPr>
      <w:rFonts w:ascii="黑体" w:eastAsia="黑体"/>
      <w:noProof/>
      <w:sz w:val="24"/>
      <w:lang w:val="x-none" w:eastAsia="x-none"/>
    </w:rPr>
  </w:style>
  <w:style w:type="character" w:customStyle="1" w:styleId="Char1">
    <w:name w:val="表头 Char"/>
    <w:link w:val="af6"/>
    <w:rsid w:val="00A31439"/>
    <w:rPr>
      <w:rFonts w:ascii="黑体" w:eastAsia="黑体"/>
      <w:noProof/>
      <w:kern w:val="2"/>
      <w:sz w:val="24"/>
      <w:szCs w:val="24"/>
      <w:lang w:val="x-none" w:eastAsia="x-none"/>
    </w:rPr>
  </w:style>
  <w:style w:type="paragraph" w:styleId="af7">
    <w:name w:val="Body Text Indent"/>
    <w:basedOn w:val="a"/>
    <w:link w:val="af8"/>
    <w:rsid w:val="00181BB8"/>
    <w:pPr>
      <w:spacing w:after="120"/>
      <w:ind w:leftChars="200" w:left="420"/>
    </w:pPr>
    <w:rPr>
      <w:rFonts w:ascii="Tahoma" w:hAnsi="Tahoma"/>
      <w:color w:val="000000"/>
    </w:rPr>
  </w:style>
  <w:style w:type="character" w:customStyle="1" w:styleId="af8">
    <w:name w:val="正文文本缩进 字符"/>
    <w:link w:val="af7"/>
    <w:rsid w:val="00181BB8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styleId="af9">
    <w:name w:val="caption"/>
    <w:basedOn w:val="a"/>
    <w:next w:val="a"/>
    <w:unhideWhenUsed/>
    <w:qFormat/>
    <w:rsid w:val="001307D2"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customStyle="1" w:styleId="afa">
    <w:name w:val="我的文"/>
    <w:basedOn w:val="a"/>
    <w:rsid w:val="001307D2"/>
    <w:pPr>
      <w:spacing w:line="400" w:lineRule="exact"/>
      <w:ind w:firstLineChars="200" w:firstLine="480"/>
    </w:pPr>
    <w:rPr>
      <w:rFonts w:ascii="宋体" w:hAnsi="宋体"/>
      <w:sz w:val="24"/>
    </w:rPr>
  </w:style>
  <w:style w:type="paragraph" w:customStyle="1" w:styleId="afb">
    <w:name w:val="文本正文"/>
    <w:basedOn w:val="a"/>
    <w:rsid w:val="001307D2"/>
    <w:pPr>
      <w:spacing w:line="360" w:lineRule="auto"/>
      <w:ind w:firstLineChars="200" w:firstLine="200"/>
    </w:pPr>
    <w:rPr>
      <w:sz w:val="24"/>
    </w:rPr>
  </w:style>
  <w:style w:type="paragraph" w:styleId="21">
    <w:name w:val="Body Text Indent 2"/>
    <w:basedOn w:val="a"/>
    <w:link w:val="22"/>
    <w:rsid w:val="00CF6514"/>
    <w:pPr>
      <w:spacing w:after="120" w:line="480" w:lineRule="auto"/>
      <w:ind w:leftChars="200" w:left="420"/>
    </w:pPr>
    <w:rPr>
      <w:rFonts w:ascii="Tahoma" w:hAnsi="Tahoma"/>
      <w:color w:val="000000"/>
    </w:rPr>
  </w:style>
  <w:style w:type="character" w:customStyle="1" w:styleId="22">
    <w:name w:val="正文文本缩进 2 字符"/>
    <w:link w:val="21"/>
    <w:rsid w:val="00CF6514"/>
    <w:rPr>
      <w:rFonts w:ascii="Tahoma" w:eastAsia="宋体" w:hAnsi="Tahoma"/>
      <w:color w:val="000000"/>
      <w:kern w:val="2"/>
      <w:sz w:val="21"/>
      <w:szCs w:val="24"/>
      <w:lang w:val="en-US" w:eastAsia="zh-CN" w:bidi="ar-SA"/>
    </w:rPr>
  </w:style>
  <w:style w:type="paragraph" w:customStyle="1" w:styleId="reader-word-layer">
    <w:name w:val="reader-word-layer"/>
    <w:basedOn w:val="a"/>
    <w:rsid w:val="00D9598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1">
    <w:name w:val="表内容1"/>
    <w:basedOn w:val="a"/>
    <w:rsid w:val="00720C13"/>
    <w:pPr>
      <w:spacing w:line="60" w:lineRule="auto"/>
      <w:jc w:val="left"/>
    </w:pPr>
    <w:rPr>
      <w:rFonts w:cs="宋体"/>
      <w:sz w:val="28"/>
      <w:szCs w:val="20"/>
    </w:rPr>
  </w:style>
  <w:style w:type="paragraph" w:styleId="afc">
    <w:name w:val="Normal Indent"/>
    <w:basedOn w:val="a"/>
    <w:rsid w:val="00447B3F"/>
    <w:pPr>
      <w:spacing w:line="360" w:lineRule="auto"/>
    </w:pPr>
    <w:rPr>
      <w:szCs w:val="20"/>
    </w:rPr>
  </w:style>
  <w:style w:type="character" w:customStyle="1" w:styleId="af0">
    <w:name w:val="批注文字 字符"/>
    <w:link w:val="af"/>
    <w:rsid w:val="00E541CB"/>
    <w:rPr>
      <w:kern w:val="2"/>
      <w:sz w:val="21"/>
      <w:szCs w:val="24"/>
    </w:rPr>
  </w:style>
  <w:style w:type="paragraph" w:customStyle="1" w:styleId="Default">
    <w:name w:val="Default"/>
    <w:rsid w:val="00537177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sz w:val="24"/>
      <w:szCs w:val="24"/>
    </w:rPr>
  </w:style>
  <w:style w:type="character" w:customStyle="1" w:styleId="apple-converted-space">
    <w:name w:val="apple-converted-space"/>
    <w:rsid w:val="001B1356"/>
  </w:style>
  <w:style w:type="character" w:customStyle="1" w:styleId="40">
    <w:name w:val="标题 4 字符"/>
    <w:basedOn w:val="a0"/>
    <w:link w:val="4"/>
    <w:semiHidden/>
    <w:rsid w:val="00E3597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rsid w:val="00491C9E"/>
    <w:rPr>
      <w:rFonts w:eastAsia="黑体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4611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20"/>
    <w:next w:val="20"/>
    <w:link w:val="TOC20"/>
    <w:autoRedefine/>
    <w:uiPriority w:val="39"/>
    <w:unhideWhenUsed/>
    <w:rsid w:val="00791858"/>
    <w:rPr>
      <w:rFonts w:asciiTheme="minorHAnsi"/>
      <w:smallCaps w:val="0"/>
    </w:rPr>
  </w:style>
  <w:style w:type="paragraph" w:styleId="TOC1">
    <w:name w:val="toc 1"/>
    <w:basedOn w:val="10"/>
    <w:next w:val="10"/>
    <w:link w:val="TOC10"/>
    <w:autoRedefine/>
    <w:uiPriority w:val="39"/>
    <w:unhideWhenUsed/>
    <w:rsid w:val="00791858"/>
    <w:rPr>
      <w:rFonts w:asciiTheme="minorHAnsi"/>
      <w:caps w:val="0"/>
      <w:kern w:val="44"/>
    </w:rPr>
  </w:style>
  <w:style w:type="paragraph" w:styleId="TOC3">
    <w:name w:val="toc 3"/>
    <w:basedOn w:val="31"/>
    <w:next w:val="31"/>
    <w:link w:val="TOC30"/>
    <w:autoRedefine/>
    <w:uiPriority w:val="39"/>
    <w:unhideWhenUsed/>
    <w:rsid w:val="00791858"/>
    <w:pPr>
      <w:tabs>
        <w:tab w:val="clear" w:pos="9062"/>
        <w:tab w:val="right" w:leader="dot" w:pos="9061"/>
      </w:tabs>
      <w:ind w:firstLine="360"/>
    </w:pPr>
    <w:rPr>
      <w:rFonts w:asciiTheme="minorHAnsi"/>
      <w:iCs w:val="0"/>
    </w:rPr>
  </w:style>
  <w:style w:type="paragraph" w:styleId="TOC4">
    <w:name w:val="toc 4"/>
    <w:basedOn w:val="a"/>
    <w:next w:val="a"/>
    <w:autoRedefine/>
    <w:rsid w:val="00C46118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rsid w:val="00C46118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rsid w:val="00C46118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rsid w:val="00C46118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rsid w:val="00C46118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rsid w:val="00C46118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afd">
    <w:name w:val="Title"/>
    <w:basedOn w:val="a"/>
    <w:next w:val="a"/>
    <w:link w:val="afe"/>
    <w:qFormat/>
    <w:rsid w:val="00FF294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e">
    <w:name w:val="标题 字符"/>
    <w:basedOn w:val="a0"/>
    <w:link w:val="afd"/>
    <w:rsid w:val="00FF294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TOC20">
    <w:name w:val="TOC 2 字符"/>
    <w:basedOn w:val="a0"/>
    <w:link w:val="TOC2"/>
    <w:uiPriority w:val="39"/>
    <w:rsid w:val="00791858"/>
    <w:rPr>
      <w:rFonts w:asciiTheme="minorHAnsi"/>
      <w:kern w:val="2"/>
      <w:sz w:val="28"/>
    </w:rPr>
  </w:style>
  <w:style w:type="character" w:customStyle="1" w:styleId="TOC10">
    <w:name w:val="TOC 1 字符"/>
    <w:basedOn w:val="a0"/>
    <w:link w:val="TOC1"/>
    <w:uiPriority w:val="39"/>
    <w:rsid w:val="00791858"/>
    <w:rPr>
      <w:rFonts w:asciiTheme="minorHAnsi" w:eastAsia="黑体"/>
      <w:bCs/>
      <w:noProof/>
      <w:kern w:val="44"/>
      <w:sz w:val="32"/>
    </w:rPr>
  </w:style>
  <w:style w:type="character" w:customStyle="1" w:styleId="TOC30">
    <w:name w:val="TOC 3 字符"/>
    <w:basedOn w:val="a0"/>
    <w:link w:val="TOC3"/>
    <w:uiPriority w:val="39"/>
    <w:rsid w:val="00791858"/>
    <w:rPr>
      <w:rFonts w:asciiTheme="minorHAnsi" w:eastAsia="黑体"/>
      <w:noProof/>
      <w:kern w:val="2"/>
      <w:sz w:val="24"/>
    </w:rPr>
  </w:style>
  <w:style w:type="paragraph" w:styleId="aff">
    <w:name w:val="List Paragraph"/>
    <w:basedOn w:val="a"/>
    <w:uiPriority w:val="34"/>
    <w:qFormat/>
    <w:rsid w:val="00BC3C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4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3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8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2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7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2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5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7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35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212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92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887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7614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8012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0253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5222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0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9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6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8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2.xm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4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4BD29AE-294B-4512-B01F-E2D2902B0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53</Pages>
  <Words>16956</Words>
  <Characters>23588</Characters>
  <Application>Microsoft Office Word</Application>
  <DocSecurity>0</DocSecurity>
  <Lines>196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东北大学</vt:lpstr>
    </vt:vector>
  </TitlesOfParts>
  <Company>corp</Company>
  <LinksUpToDate>false</LinksUpToDate>
  <CharactersWithSpaces>40464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东北大学</dc:title>
  <dc:subject/>
  <dc:creator>corp</dc:creator>
  <cp:keywords/>
  <cp:lastModifiedBy>博 范</cp:lastModifiedBy>
  <cp:revision>240</cp:revision>
  <cp:lastPrinted>2014-05-03T02:03:00Z</cp:lastPrinted>
  <dcterms:created xsi:type="dcterms:W3CDTF">2019-04-22T08:37:00Z</dcterms:created>
  <dcterms:modified xsi:type="dcterms:W3CDTF">2019-04-22T19:18:00Z</dcterms:modified>
</cp:coreProperties>
</file>